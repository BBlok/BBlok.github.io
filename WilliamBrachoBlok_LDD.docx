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4496AB" w14:textId="77777777" w:rsidR="00947FC1" w:rsidRPr="0001529B" w:rsidRDefault="00947FC1" w:rsidP="00947FC1">
      <w:pPr>
        <w:jc w:val="center"/>
        <w:rPr>
          <w:sz w:val="144"/>
        </w:rPr>
      </w:pPr>
      <w:bookmarkStart w:id="0" w:name="_Toc397506889"/>
    </w:p>
    <w:p w14:paraId="0CB14CF6" w14:textId="5403689A" w:rsidR="0001529B" w:rsidRDefault="00DF16B8" w:rsidP="00947FC1">
      <w:pPr>
        <w:jc w:val="center"/>
      </w:pPr>
      <w:r>
        <w:rPr>
          <w:noProof/>
          <w:sz w:val="180"/>
        </w:rPr>
        <w:drawing>
          <wp:inline distT="0" distB="0" distL="0" distR="0" wp14:anchorId="05F1F6F2" wp14:editId="31F2BAD0">
            <wp:extent cx="5734050" cy="32225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0540" cy="3243074"/>
                    </a:xfrm>
                    <a:prstGeom prst="rect">
                      <a:avLst/>
                    </a:prstGeom>
                    <a:noFill/>
                    <a:ln>
                      <a:noFill/>
                    </a:ln>
                  </pic:spPr>
                </pic:pic>
              </a:graphicData>
            </a:graphic>
          </wp:inline>
        </w:drawing>
      </w:r>
      <w:r w:rsidR="00A00501">
        <w:t>[3]</w:t>
      </w:r>
    </w:p>
    <w:p w14:paraId="08E22C8C" w14:textId="77777777" w:rsidR="00947FC1" w:rsidRPr="0001529B" w:rsidRDefault="00947FC1" w:rsidP="00947FC1">
      <w:pPr>
        <w:jc w:val="center"/>
        <w:rPr>
          <w:b/>
          <w:color w:val="2E74B5" w:themeColor="accent1" w:themeShade="BF"/>
          <w:sz w:val="36"/>
        </w:rPr>
      </w:pPr>
      <w:r w:rsidRPr="0001529B">
        <w:rPr>
          <w:b/>
          <w:color w:val="2E74B5" w:themeColor="accent1" w:themeShade="BF"/>
          <w:sz w:val="36"/>
        </w:rPr>
        <w:t xml:space="preserve">Level Design Document – </w:t>
      </w:r>
      <w:r w:rsidR="000B25DE">
        <w:rPr>
          <w:b/>
          <w:color w:val="2E74B5" w:themeColor="accent1" w:themeShade="BF"/>
          <w:sz w:val="36"/>
        </w:rPr>
        <w:t>Multiplayer UT4</w:t>
      </w:r>
      <w:r w:rsidRPr="0001529B">
        <w:rPr>
          <w:b/>
          <w:color w:val="2E74B5" w:themeColor="accent1" w:themeShade="BF"/>
          <w:sz w:val="36"/>
        </w:rPr>
        <w:t xml:space="preserve"> Level</w:t>
      </w:r>
    </w:p>
    <w:p w14:paraId="67D3ACA8" w14:textId="77777777" w:rsidR="00947FC1" w:rsidRDefault="00947FC1" w:rsidP="00947FC1">
      <w:pPr>
        <w:jc w:val="center"/>
      </w:pPr>
    </w:p>
    <w:p w14:paraId="3E9392E8" w14:textId="77777777" w:rsidR="0001529B" w:rsidRDefault="0001529B" w:rsidP="00947FC1">
      <w:pPr>
        <w:jc w:val="center"/>
      </w:pPr>
    </w:p>
    <w:tbl>
      <w:tblPr>
        <w:tblStyle w:val="TableGridLight"/>
        <w:tblW w:w="0" w:type="auto"/>
        <w:jc w:val="center"/>
        <w:tblLook w:val="04A0" w:firstRow="1" w:lastRow="0" w:firstColumn="1" w:lastColumn="0" w:noHBand="0" w:noVBand="1"/>
      </w:tblPr>
      <w:tblGrid>
        <w:gridCol w:w="1435"/>
        <w:gridCol w:w="5928"/>
      </w:tblGrid>
      <w:tr w:rsidR="00947FC1" w:rsidRPr="00B541A6" w14:paraId="60E50D59" w14:textId="77777777" w:rsidTr="00B541A6">
        <w:trPr>
          <w:trHeight w:hRule="exact" w:val="504"/>
          <w:jc w:val="center"/>
        </w:trPr>
        <w:tc>
          <w:tcPr>
            <w:tcW w:w="1435" w:type="dxa"/>
            <w:vAlign w:val="center"/>
          </w:tcPr>
          <w:p w14:paraId="3E779B02" w14:textId="77777777" w:rsidR="00947FC1" w:rsidRPr="00B541A6" w:rsidRDefault="00947FC1" w:rsidP="00B541A6">
            <w:pPr>
              <w:rPr>
                <w:sz w:val="24"/>
              </w:rPr>
            </w:pPr>
            <w:r w:rsidRPr="00B541A6">
              <w:rPr>
                <w:sz w:val="24"/>
              </w:rPr>
              <w:br w:type="page"/>
              <w:t>Designer</w:t>
            </w:r>
          </w:p>
        </w:tc>
        <w:tc>
          <w:tcPr>
            <w:tcW w:w="5928" w:type="dxa"/>
            <w:vAlign w:val="center"/>
          </w:tcPr>
          <w:p w14:paraId="0D827592" w14:textId="5615E28C" w:rsidR="00947FC1" w:rsidRPr="00B541A6" w:rsidRDefault="00DD3317" w:rsidP="00B541A6">
            <w:pPr>
              <w:rPr>
                <w:sz w:val="24"/>
              </w:rPr>
            </w:pPr>
            <w:ins w:id="1" w:author="William Blok" w:date="2017-11-16T18:58:00Z">
              <w:r>
                <w:rPr>
                  <w:sz w:val="24"/>
                </w:rPr>
                <w:t xml:space="preserve">William </w:t>
              </w:r>
              <w:proofErr w:type="spellStart"/>
              <w:r>
                <w:rPr>
                  <w:sz w:val="24"/>
                </w:rPr>
                <w:t>Bracho</w:t>
              </w:r>
              <w:proofErr w:type="spellEnd"/>
              <w:r>
                <w:rPr>
                  <w:sz w:val="24"/>
                </w:rPr>
                <w:t xml:space="preserve"> Blok</w:t>
              </w:r>
            </w:ins>
          </w:p>
        </w:tc>
      </w:tr>
      <w:tr w:rsidR="00947FC1" w:rsidRPr="00B541A6" w14:paraId="37C3A114" w14:textId="77777777" w:rsidTr="00B541A6">
        <w:trPr>
          <w:trHeight w:hRule="exact" w:val="504"/>
          <w:jc w:val="center"/>
        </w:trPr>
        <w:tc>
          <w:tcPr>
            <w:tcW w:w="1435" w:type="dxa"/>
            <w:vAlign w:val="center"/>
          </w:tcPr>
          <w:p w14:paraId="4E3DE8B9" w14:textId="77777777" w:rsidR="00947FC1" w:rsidRPr="00B541A6" w:rsidRDefault="00947FC1" w:rsidP="00B541A6">
            <w:pPr>
              <w:rPr>
                <w:sz w:val="24"/>
              </w:rPr>
            </w:pPr>
            <w:r w:rsidRPr="00B541A6">
              <w:rPr>
                <w:sz w:val="24"/>
              </w:rPr>
              <w:t>Level Name</w:t>
            </w:r>
          </w:p>
        </w:tc>
        <w:tc>
          <w:tcPr>
            <w:tcW w:w="5928" w:type="dxa"/>
            <w:vAlign w:val="center"/>
          </w:tcPr>
          <w:p w14:paraId="3815CF6F" w14:textId="04333B31" w:rsidR="00947FC1" w:rsidRPr="00B541A6" w:rsidRDefault="00DD3317" w:rsidP="00B541A6">
            <w:pPr>
              <w:rPr>
                <w:sz w:val="24"/>
              </w:rPr>
            </w:pPr>
            <w:ins w:id="2" w:author="William Blok" w:date="2017-11-16T18:58:00Z">
              <w:r>
                <w:rPr>
                  <w:sz w:val="24"/>
                </w:rPr>
                <w:t>Egocentric Empanadas</w:t>
              </w:r>
            </w:ins>
          </w:p>
        </w:tc>
      </w:tr>
      <w:tr w:rsidR="00947FC1" w:rsidRPr="00B541A6" w14:paraId="396B914D" w14:textId="77777777" w:rsidTr="00B541A6">
        <w:trPr>
          <w:trHeight w:hRule="exact" w:val="504"/>
          <w:jc w:val="center"/>
        </w:trPr>
        <w:tc>
          <w:tcPr>
            <w:tcW w:w="1435" w:type="dxa"/>
            <w:vAlign w:val="center"/>
          </w:tcPr>
          <w:p w14:paraId="6707483E" w14:textId="77777777" w:rsidR="00947FC1" w:rsidRPr="00B541A6" w:rsidRDefault="00947FC1" w:rsidP="00B541A6">
            <w:pPr>
              <w:rPr>
                <w:sz w:val="24"/>
              </w:rPr>
            </w:pPr>
            <w:r w:rsidRPr="00B541A6">
              <w:rPr>
                <w:sz w:val="24"/>
              </w:rPr>
              <w:t>Due Date</w:t>
            </w:r>
          </w:p>
        </w:tc>
        <w:tc>
          <w:tcPr>
            <w:tcW w:w="5928" w:type="dxa"/>
            <w:vAlign w:val="center"/>
          </w:tcPr>
          <w:p w14:paraId="1D6B5368" w14:textId="4F533D09" w:rsidR="00947FC1" w:rsidRPr="00B541A6" w:rsidRDefault="003E76AF" w:rsidP="00B541A6">
            <w:pPr>
              <w:rPr>
                <w:sz w:val="24"/>
              </w:rPr>
            </w:pPr>
            <w:r>
              <w:rPr>
                <w:sz w:val="24"/>
              </w:rPr>
              <w:t xml:space="preserve">December </w:t>
            </w:r>
            <w:r w:rsidR="007C6FEE">
              <w:rPr>
                <w:sz w:val="24"/>
              </w:rPr>
              <w:t>8</w:t>
            </w:r>
            <w:r>
              <w:rPr>
                <w:sz w:val="24"/>
              </w:rPr>
              <w:t>, 2017</w:t>
            </w:r>
          </w:p>
        </w:tc>
      </w:tr>
    </w:tbl>
    <w:p w14:paraId="6EB20C9D" w14:textId="77777777" w:rsidR="00947FC1" w:rsidRDefault="00947FC1">
      <w:pPr>
        <w:rPr>
          <w:color w:val="2E74B5" w:themeColor="accent1" w:themeShade="BF"/>
          <w:sz w:val="40"/>
          <w:szCs w:val="40"/>
        </w:rPr>
      </w:pPr>
    </w:p>
    <w:tbl>
      <w:tblPr>
        <w:tblStyle w:val="GridTable4"/>
        <w:tblW w:w="0" w:type="auto"/>
        <w:jc w:val="center"/>
        <w:tblLook w:val="04A0" w:firstRow="1" w:lastRow="0" w:firstColumn="1" w:lastColumn="0" w:noHBand="0" w:noVBand="1"/>
      </w:tblPr>
      <w:tblGrid>
        <w:gridCol w:w="1203"/>
        <w:gridCol w:w="6863"/>
        <w:gridCol w:w="812"/>
      </w:tblGrid>
      <w:tr w:rsidR="00947FC1" w14:paraId="31D62676" w14:textId="77777777" w:rsidTr="00FB27AF">
        <w:trPr>
          <w:cnfStyle w:val="100000000000" w:firstRow="1" w:lastRow="0" w:firstColumn="0" w:lastColumn="0" w:oddVBand="0" w:evenVBand="0" w:oddHBand="0" w:evenHBand="0" w:firstRowFirstColumn="0" w:firstRowLastColumn="0" w:lastRowFirstColumn="0" w:lastRowLastColumn="0"/>
          <w:trHeight w:hRule="exact" w:val="406"/>
          <w:jc w:val="center"/>
        </w:trPr>
        <w:tc>
          <w:tcPr>
            <w:cnfStyle w:val="001000000000" w:firstRow="0" w:lastRow="0" w:firstColumn="1" w:lastColumn="0" w:oddVBand="0" w:evenVBand="0" w:oddHBand="0" w:evenHBand="0" w:firstRowFirstColumn="0" w:firstRowLastColumn="0" w:lastRowFirstColumn="0" w:lastRowLastColumn="0"/>
            <w:tcW w:w="8878" w:type="dxa"/>
            <w:gridSpan w:val="3"/>
            <w:vAlign w:val="center"/>
          </w:tcPr>
          <w:p w14:paraId="3F9AD47A" w14:textId="77777777" w:rsidR="00947FC1" w:rsidRDefault="00947FC1" w:rsidP="00B541A6">
            <w:r w:rsidRPr="00B541A6">
              <w:rPr>
                <w:sz w:val="24"/>
              </w:rPr>
              <w:t>Document Revisions</w:t>
            </w:r>
          </w:p>
        </w:tc>
      </w:tr>
      <w:tr w:rsidR="00947FC1" w:rsidRPr="00B541A6" w14:paraId="45AA3284" w14:textId="77777777" w:rsidTr="00FB27AF">
        <w:trPr>
          <w:cnfStyle w:val="000000100000" w:firstRow="0" w:lastRow="0" w:firstColumn="0" w:lastColumn="0" w:oddVBand="0" w:evenVBand="0" w:oddHBand="1" w:evenHBand="0" w:firstRowFirstColumn="0" w:firstRowLastColumn="0" w:lastRowFirstColumn="0" w:lastRowLastColumn="0"/>
          <w:trHeight w:hRule="exact" w:val="406"/>
          <w:jc w:val="center"/>
        </w:trPr>
        <w:tc>
          <w:tcPr>
            <w:cnfStyle w:val="001000000000" w:firstRow="0" w:lastRow="0" w:firstColumn="1" w:lastColumn="0" w:oddVBand="0" w:evenVBand="0" w:oddHBand="0" w:evenHBand="0" w:firstRowFirstColumn="0" w:firstRowLastColumn="0" w:lastRowFirstColumn="0" w:lastRowLastColumn="0"/>
            <w:tcW w:w="1203" w:type="dxa"/>
            <w:vAlign w:val="center"/>
          </w:tcPr>
          <w:p w14:paraId="7F8E440C" w14:textId="77777777" w:rsidR="00947FC1" w:rsidRPr="00B541A6" w:rsidRDefault="00947FC1" w:rsidP="00B541A6">
            <w:r w:rsidRPr="00B541A6">
              <w:t>Date</w:t>
            </w:r>
          </w:p>
        </w:tc>
        <w:tc>
          <w:tcPr>
            <w:tcW w:w="6863" w:type="dxa"/>
            <w:vAlign w:val="center"/>
          </w:tcPr>
          <w:p w14:paraId="0FD56FA2" w14:textId="77777777" w:rsidR="00947FC1" w:rsidRPr="00B541A6" w:rsidRDefault="00947FC1" w:rsidP="00B541A6">
            <w:pPr>
              <w:cnfStyle w:val="000000100000" w:firstRow="0" w:lastRow="0" w:firstColumn="0" w:lastColumn="0" w:oddVBand="0" w:evenVBand="0" w:oddHBand="1" w:evenHBand="0" w:firstRowFirstColumn="0" w:firstRowLastColumn="0" w:lastRowFirstColumn="0" w:lastRowLastColumn="0"/>
              <w:rPr>
                <w:b/>
              </w:rPr>
            </w:pPr>
            <w:r w:rsidRPr="00B541A6">
              <w:rPr>
                <w:b/>
              </w:rPr>
              <w:t>Description</w:t>
            </w:r>
          </w:p>
        </w:tc>
        <w:tc>
          <w:tcPr>
            <w:tcW w:w="812" w:type="dxa"/>
            <w:vAlign w:val="center"/>
          </w:tcPr>
          <w:p w14:paraId="0A28434A" w14:textId="77777777" w:rsidR="00947FC1" w:rsidRPr="00B541A6" w:rsidRDefault="00947FC1" w:rsidP="00B541A6">
            <w:pPr>
              <w:cnfStyle w:val="000000100000" w:firstRow="0" w:lastRow="0" w:firstColumn="0" w:lastColumn="0" w:oddVBand="0" w:evenVBand="0" w:oddHBand="1" w:evenHBand="0" w:firstRowFirstColumn="0" w:firstRowLastColumn="0" w:lastRowFirstColumn="0" w:lastRowLastColumn="0"/>
              <w:rPr>
                <w:b/>
              </w:rPr>
            </w:pPr>
            <w:r w:rsidRPr="00B541A6">
              <w:rPr>
                <w:b/>
              </w:rPr>
              <w:t>Initials</w:t>
            </w:r>
          </w:p>
        </w:tc>
      </w:tr>
      <w:tr w:rsidR="00947FC1" w14:paraId="5B063661" w14:textId="77777777" w:rsidTr="00FB27AF">
        <w:trPr>
          <w:trHeight w:hRule="exact" w:val="406"/>
          <w:jc w:val="center"/>
        </w:trPr>
        <w:tc>
          <w:tcPr>
            <w:cnfStyle w:val="001000000000" w:firstRow="0" w:lastRow="0" w:firstColumn="1" w:lastColumn="0" w:oddVBand="0" w:evenVBand="0" w:oddHBand="0" w:evenHBand="0" w:firstRowFirstColumn="0" w:firstRowLastColumn="0" w:lastRowFirstColumn="0" w:lastRowLastColumn="0"/>
            <w:tcW w:w="1203" w:type="dxa"/>
            <w:vAlign w:val="center"/>
          </w:tcPr>
          <w:p w14:paraId="2D60DA7B" w14:textId="15D87655" w:rsidR="00947FC1" w:rsidRDefault="00670058" w:rsidP="00B541A6">
            <w:r>
              <w:t>11/17/2017</w:t>
            </w:r>
          </w:p>
        </w:tc>
        <w:tc>
          <w:tcPr>
            <w:tcW w:w="6863" w:type="dxa"/>
            <w:vAlign w:val="center"/>
          </w:tcPr>
          <w:p w14:paraId="77AA6311" w14:textId="69A7C0CB" w:rsidR="00947FC1" w:rsidRDefault="00764051" w:rsidP="00B541A6">
            <w:pPr>
              <w:cnfStyle w:val="000000000000" w:firstRow="0" w:lastRow="0" w:firstColumn="0" w:lastColumn="0" w:oddVBand="0" w:evenVBand="0" w:oddHBand="0" w:evenHBand="0" w:firstRowFirstColumn="0" w:firstRowLastColumn="0" w:lastRowFirstColumn="0" w:lastRowLastColumn="0"/>
            </w:pPr>
            <w:r>
              <w:t>Transfer information from the overview document to this document</w:t>
            </w:r>
          </w:p>
        </w:tc>
        <w:tc>
          <w:tcPr>
            <w:tcW w:w="812" w:type="dxa"/>
            <w:vAlign w:val="center"/>
          </w:tcPr>
          <w:p w14:paraId="5EA780D4" w14:textId="3FCC4E96" w:rsidR="00947FC1" w:rsidRDefault="00764051" w:rsidP="00B541A6">
            <w:pPr>
              <w:cnfStyle w:val="000000000000" w:firstRow="0" w:lastRow="0" w:firstColumn="0" w:lastColumn="0" w:oddVBand="0" w:evenVBand="0" w:oddHBand="0" w:evenHBand="0" w:firstRowFirstColumn="0" w:firstRowLastColumn="0" w:lastRowFirstColumn="0" w:lastRowLastColumn="0"/>
            </w:pPr>
            <w:r>
              <w:t>WBB</w:t>
            </w:r>
          </w:p>
        </w:tc>
      </w:tr>
      <w:tr w:rsidR="00FB27AF" w14:paraId="3E15F8B3" w14:textId="77777777" w:rsidTr="00FB27AF">
        <w:trPr>
          <w:cnfStyle w:val="000000100000" w:firstRow="0" w:lastRow="0" w:firstColumn="0" w:lastColumn="0" w:oddVBand="0" w:evenVBand="0" w:oddHBand="1" w:evenHBand="0" w:firstRowFirstColumn="0" w:firstRowLastColumn="0" w:lastRowFirstColumn="0" w:lastRowLastColumn="0"/>
          <w:trHeight w:hRule="exact" w:val="406"/>
          <w:jc w:val="center"/>
        </w:trPr>
        <w:tc>
          <w:tcPr>
            <w:cnfStyle w:val="001000000000" w:firstRow="0" w:lastRow="0" w:firstColumn="1" w:lastColumn="0" w:oddVBand="0" w:evenVBand="0" w:oddHBand="0" w:evenHBand="0" w:firstRowFirstColumn="0" w:firstRowLastColumn="0" w:lastRowFirstColumn="0" w:lastRowLastColumn="0"/>
            <w:tcW w:w="1203" w:type="dxa"/>
            <w:vAlign w:val="center"/>
          </w:tcPr>
          <w:p w14:paraId="5D51BCA9" w14:textId="6D9BED6F" w:rsidR="00FB27AF" w:rsidRDefault="00501F04" w:rsidP="00B541A6">
            <w:r>
              <w:t>11/19</w:t>
            </w:r>
            <w:r w:rsidR="00FB27AF">
              <w:t>/2017</w:t>
            </w:r>
          </w:p>
        </w:tc>
        <w:tc>
          <w:tcPr>
            <w:tcW w:w="6863" w:type="dxa"/>
            <w:vAlign w:val="center"/>
          </w:tcPr>
          <w:p w14:paraId="23BF76B0" w14:textId="2C48DB1A" w:rsidR="00FB27AF" w:rsidRDefault="00FB27AF" w:rsidP="00B541A6">
            <w:pPr>
              <w:cnfStyle w:val="000000100000" w:firstRow="0" w:lastRow="0" w:firstColumn="0" w:lastColumn="0" w:oddVBand="0" w:evenVBand="0" w:oddHBand="1" w:evenHBand="0" w:firstRowFirstColumn="0" w:firstRowLastColumn="0" w:lastRowFirstColumn="0" w:lastRowLastColumn="0"/>
            </w:pPr>
            <w:r>
              <w:t>Complete all required sections of the document</w:t>
            </w:r>
          </w:p>
        </w:tc>
        <w:tc>
          <w:tcPr>
            <w:tcW w:w="812" w:type="dxa"/>
            <w:vAlign w:val="center"/>
          </w:tcPr>
          <w:p w14:paraId="033908DF" w14:textId="2E81FD8D" w:rsidR="00FB27AF" w:rsidRDefault="00FB27AF" w:rsidP="00B541A6">
            <w:pPr>
              <w:cnfStyle w:val="000000100000" w:firstRow="0" w:lastRow="0" w:firstColumn="0" w:lastColumn="0" w:oddVBand="0" w:evenVBand="0" w:oddHBand="1" w:evenHBand="0" w:firstRowFirstColumn="0" w:firstRowLastColumn="0" w:lastRowFirstColumn="0" w:lastRowLastColumn="0"/>
            </w:pPr>
            <w:r>
              <w:t>WBB</w:t>
            </w:r>
          </w:p>
        </w:tc>
      </w:tr>
      <w:tr w:rsidR="00FB27AF" w14:paraId="497E96BA" w14:textId="77777777" w:rsidTr="00FB27AF">
        <w:trPr>
          <w:trHeight w:hRule="exact" w:val="406"/>
          <w:jc w:val="center"/>
        </w:trPr>
        <w:tc>
          <w:tcPr>
            <w:cnfStyle w:val="001000000000" w:firstRow="0" w:lastRow="0" w:firstColumn="1" w:lastColumn="0" w:oddVBand="0" w:evenVBand="0" w:oddHBand="0" w:evenHBand="0" w:firstRowFirstColumn="0" w:firstRowLastColumn="0" w:lastRowFirstColumn="0" w:lastRowLastColumn="0"/>
            <w:tcW w:w="1203" w:type="dxa"/>
            <w:vAlign w:val="center"/>
          </w:tcPr>
          <w:p w14:paraId="5D38DBAC" w14:textId="7F536768" w:rsidR="00FB27AF" w:rsidRDefault="00501F04" w:rsidP="00B541A6">
            <w:r>
              <w:t>11/20</w:t>
            </w:r>
            <w:r w:rsidR="00FB27AF">
              <w:t>/2017</w:t>
            </w:r>
          </w:p>
        </w:tc>
        <w:tc>
          <w:tcPr>
            <w:tcW w:w="6863" w:type="dxa"/>
            <w:vAlign w:val="center"/>
          </w:tcPr>
          <w:p w14:paraId="69504786" w14:textId="3FB268B9" w:rsidR="00FB27AF" w:rsidRDefault="00501F04" w:rsidP="00B541A6">
            <w:pPr>
              <w:cnfStyle w:val="000000000000" w:firstRow="0" w:lastRow="0" w:firstColumn="0" w:lastColumn="0" w:oddVBand="0" w:evenVBand="0" w:oddHBand="0" w:evenHBand="0" w:firstRowFirstColumn="0" w:firstRowLastColumn="0" w:lastRowFirstColumn="0" w:lastRowLastColumn="0"/>
            </w:pPr>
            <w:r>
              <w:t>Refine content, u</w:t>
            </w:r>
            <w:r w:rsidR="00FB27AF">
              <w:t>pdate diagrams and image references</w:t>
            </w:r>
          </w:p>
        </w:tc>
        <w:tc>
          <w:tcPr>
            <w:tcW w:w="812" w:type="dxa"/>
            <w:vAlign w:val="center"/>
          </w:tcPr>
          <w:p w14:paraId="47D4CB0D" w14:textId="2B946C2B" w:rsidR="00FB27AF" w:rsidRDefault="00FB27AF" w:rsidP="00B541A6">
            <w:pPr>
              <w:cnfStyle w:val="000000000000" w:firstRow="0" w:lastRow="0" w:firstColumn="0" w:lastColumn="0" w:oddVBand="0" w:evenVBand="0" w:oddHBand="0" w:evenHBand="0" w:firstRowFirstColumn="0" w:firstRowLastColumn="0" w:lastRowFirstColumn="0" w:lastRowLastColumn="0"/>
            </w:pPr>
            <w:r>
              <w:t>WBB</w:t>
            </w:r>
          </w:p>
        </w:tc>
      </w:tr>
      <w:tr w:rsidR="003E76AF" w14:paraId="24078325" w14:textId="77777777" w:rsidTr="00FB27AF">
        <w:trPr>
          <w:cnfStyle w:val="000000100000" w:firstRow="0" w:lastRow="0" w:firstColumn="0" w:lastColumn="0" w:oddVBand="0" w:evenVBand="0" w:oddHBand="1" w:evenHBand="0" w:firstRowFirstColumn="0" w:firstRowLastColumn="0" w:lastRowFirstColumn="0" w:lastRowLastColumn="0"/>
          <w:trHeight w:hRule="exact" w:val="406"/>
          <w:jc w:val="center"/>
        </w:trPr>
        <w:tc>
          <w:tcPr>
            <w:cnfStyle w:val="001000000000" w:firstRow="0" w:lastRow="0" w:firstColumn="1" w:lastColumn="0" w:oddVBand="0" w:evenVBand="0" w:oddHBand="0" w:evenHBand="0" w:firstRowFirstColumn="0" w:firstRowLastColumn="0" w:lastRowFirstColumn="0" w:lastRowLastColumn="0"/>
            <w:tcW w:w="1203" w:type="dxa"/>
            <w:vAlign w:val="center"/>
          </w:tcPr>
          <w:p w14:paraId="6D8F0724" w14:textId="144D1F32" w:rsidR="003E76AF" w:rsidRPr="003E76AF" w:rsidRDefault="003E76AF" w:rsidP="00B541A6">
            <w:pPr>
              <w:rPr>
                <w:b w:val="0"/>
                <w:bCs w:val="0"/>
              </w:rPr>
            </w:pPr>
            <w:r>
              <w:t>12/0</w:t>
            </w:r>
            <w:r w:rsidR="007C6FEE">
              <w:t>8</w:t>
            </w:r>
            <w:r>
              <w:t>/17</w:t>
            </w:r>
          </w:p>
        </w:tc>
        <w:tc>
          <w:tcPr>
            <w:tcW w:w="6863" w:type="dxa"/>
            <w:vAlign w:val="center"/>
          </w:tcPr>
          <w:p w14:paraId="2311E14C" w14:textId="3E356D09" w:rsidR="003E76AF" w:rsidRDefault="003E76AF" w:rsidP="00B541A6">
            <w:pPr>
              <w:cnfStyle w:val="000000100000" w:firstRow="0" w:lastRow="0" w:firstColumn="0" w:lastColumn="0" w:oddVBand="0" w:evenVBand="0" w:oddHBand="1" w:evenHBand="0" w:firstRowFirstColumn="0" w:firstRowLastColumn="0" w:lastRowFirstColumn="0" w:lastRowLastColumn="0"/>
            </w:pPr>
            <w:r>
              <w:t>Update aesthetics section</w:t>
            </w:r>
            <w:r w:rsidR="00465848">
              <w:t xml:space="preserve"> and </w:t>
            </w:r>
            <w:r w:rsidR="004009F5">
              <w:t>diagrams</w:t>
            </w:r>
          </w:p>
        </w:tc>
        <w:tc>
          <w:tcPr>
            <w:tcW w:w="812" w:type="dxa"/>
            <w:vAlign w:val="center"/>
          </w:tcPr>
          <w:p w14:paraId="7FFCE5C4" w14:textId="290D2CBB" w:rsidR="003E76AF" w:rsidRDefault="00DA7A47" w:rsidP="00B541A6">
            <w:pPr>
              <w:cnfStyle w:val="000000100000" w:firstRow="0" w:lastRow="0" w:firstColumn="0" w:lastColumn="0" w:oddVBand="0" w:evenVBand="0" w:oddHBand="1" w:evenHBand="0" w:firstRowFirstColumn="0" w:firstRowLastColumn="0" w:lastRowFirstColumn="0" w:lastRowLastColumn="0"/>
            </w:pPr>
            <w:r>
              <w:t>WBB</w:t>
            </w:r>
          </w:p>
        </w:tc>
      </w:tr>
    </w:tbl>
    <w:p w14:paraId="612D577D" w14:textId="77777777" w:rsidR="00947FC1" w:rsidRDefault="00947FC1">
      <w:pPr>
        <w:rPr>
          <w:color w:val="2E74B5" w:themeColor="accent1" w:themeShade="BF"/>
          <w:sz w:val="40"/>
          <w:szCs w:val="40"/>
        </w:rPr>
      </w:pPr>
      <w:r>
        <w:rPr>
          <w:color w:val="2E74B5" w:themeColor="accent1" w:themeShade="BF"/>
          <w:sz w:val="40"/>
          <w:szCs w:val="40"/>
        </w:rPr>
        <w:br w:type="page"/>
      </w:r>
    </w:p>
    <w:p w14:paraId="23824D8C" w14:textId="77777777" w:rsidR="00E82F73" w:rsidRPr="00E82F73" w:rsidRDefault="00E82F73" w:rsidP="00E82F73">
      <w:pPr>
        <w:rPr>
          <w:color w:val="2E74B5" w:themeColor="accent1" w:themeShade="BF"/>
          <w:sz w:val="40"/>
          <w:szCs w:val="40"/>
        </w:rPr>
      </w:pPr>
      <w:r w:rsidRPr="00E82F73">
        <w:rPr>
          <w:color w:val="2E74B5" w:themeColor="accent1" w:themeShade="BF"/>
          <w:sz w:val="40"/>
          <w:szCs w:val="40"/>
        </w:rPr>
        <w:lastRenderedPageBreak/>
        <w:t>Contents</w:t>
      </w:r>
      <w:bookmarkEnd w:id="0"/>
    </w:p>
    <w:sdt>
      <w:sdtPr>
        <w:id w:val="-342009647"/>
        <w:docPartObj>
          <w:docPartGallery w:val="Table of Contents"/>
          <w:docPartUnique/>
        </w:docPartObj>
      </w:sdtPr>
      <w:sdtEndPr>
        <w:rPr>
          <w:b/>
          <w:bCs/>
          <w:noProof/>
        </w:rPr>
      </w:sdtEndPr>
      <w:sdtContent>
        <w:p w14:paraId="4798EF87" w14:textId="0EF0EBFE" w:rsidR="004009F5" w:rsidRDefault="00E82F73">
          <w:pPr>
            <w:pStyle w:val="TOC1"/>
            <w:tabs>
              <w:tab w:val="left" w:pos="400"/>
              <w:tab w:val="right" w:leader="dot" w:pos="11366"/>
            </w:tabs>
            <w:rPr>
              <w:rFonts w:eastAsiaTheme="minorEastAsia"/>
              <w:noProof/>
              <w:sz w:val="22"/>
            </w:rPr>
          </w:pPr>
          <w:r>
            <w:fldChar w:fldCharType="begin"/>
          </w:r>
          <w:r>
            <w:instrText xml:space="preserve"> TOC \o "1-3" \h \z \u </w:instrText>
          </w:r>
          <w:r>
            <w:fldChar w:fldCharType="separate"/>
          </w:r>
          <w:bookmarkStart w:id="3" w:name="_GoBack"/>
          <w:bookmarkEnd w:id="3"/>
          <w:r w:rsidR="004009F5" w:rsidRPr="00834028">
            <w:rPr>
              <w:rStyle w:val="Hyperlink"/>
              <w:noProof/>
            </w:rPr>
            <w:fldChar w:fldCharType="begin"/>
          </w:r>
          <w:r w:rsidR="004009F5" w:rsidRPr="00834028">
            <w:rPr>
              <w:rStyle w:val="Hyperlink"/>
              <w:noProof/>
            </w:rPr>
            <w:instrText xml:space="preserve"> </w:instrText>
          </w:r>
          <w:r w:rsidR="004009F5">
            <w:rPr>
              <w:noProof/>
            </w:rPr>
            <w:instrText>HYPERLINK \l "_Toc500529946"</w:instrText>
          </w:r>
          <w:r w:rsidR="004009F5" w:rsidRPr="00834028">
            <w:rPr>
              <w:rStyle w:val="Hyperlink"/>
              <w:noProof/>
            </w:rPr>
            <w:instrText xml:space="preserve"> </w:instrText>
          </w:r>
          <w:r w:rsidR="004009F5" w:rsidRPr="00834028">
            <w:rPr>
              <w:rStyle w:val="Hyperlink"/>
              <w:noProof/>
            </w:rPr>
          </w:r>
          <w:r w:rsidR="004009F5" w:rsidRPr="00834028">
            <w:rPr>
              <w:rStyle w:val="Hyperlink"/>
              <w:noProof/>
            </w:rPr>
            <w:fldChar w:fldCharType="separate"/>
          </w:r>
          <w:r w:rsidR="004009F5" w:rsidRPr="00834028">
            <w:rPr>
              <w:rStyle w:val="Hyperlink"/>
              <w:noProof/>
            </w:rPr>
            <w:t>1.</w:t>
          </w:r>
          <w:r w:rsidR="004009F5">
            <w:rPr>
              <w:rFonts w:eastAsiaTheme="minorEastAsia"/>
              <w:noProof/>
              <w:sz w:val="22"/>
            </w:rPr>
            <w:tab/>
          </w:r>
          <w:r w:rsidR="004009F5" w:rsidRPr="00834028">
            <w:rPr>
              <w:rStyle w:val="Hyperlink"/>
              <w:noProof/>
            </w:rPr>
            <w:t>Overview</w:t>
          </w:r>
          <w:r w:rsidR="004009F5">
            <w:rPr>
              <w:noProof/>
              <w:webHidden/>
            </w:rPr>
            <w:tab/>
          </w:r>
          <w:r w:rsidR="004009F5">
            <w:rPr>
              <w:noProof/>
              <w:webHidden/>
            </w:rPr>
            <w:fldChar w:fldCharType="begin"/>
          </w:r>
          <w:r w:rsidR="004009F5">
            <w:rPr>
              <w:noProof/>
              <w:webHidden/>
            </w:rPr>
            <w:instrText xml:space="preserve"> PAGEREF _Toc500529946 \h </w:instrText>
          </w:r>
          <w:r w:rsidR="004009F5">
            <w:rPr>
              <w:noProof/>
              <w:webHidden/>
            </w:rPr>
          </w:r>
          <w:r w:rsidR="004009F5">
            <w:rPr>
              <w:noProof/>
              <w:webHidden/>
            </w:rPr>
            <w:fldChar w:fldCharType="separate"/>
          </w:r>
          <w:r w:rsidR="004009F5">
            <w:rPr>
              <w:noProof/>
              <w:webHidden/>
            </w:rPr>
            <w:t>4</w:t>
          </w:r>
          <w:r w:rsidR="004009F5">
            <w:rPr>
              <w:noProof/>
              <w:webHidden/>
            </w:rPr>
            <w:fldChar w:fldCharType="end"/>
          </w:r>
          <w:r w:rsidR="004009F5" w:rsidRPr="00834028">
            <w:rPr>
              <w:rStyle w:val="Hyperlink"/>
              <w:noProof/>
            </w:rPr>
            <w:fldChar w:fldCharType="end"/>
          </w:r>
        </w:p>
        <w:p w14:paraId="5129F8AA" w14:textId="7112FDAE" w:rsidR="004009F5" w:rsidRDefault="004009F5">
          <w:pPr>
            <w:pStyle w:val="TOC2"/>
            <w:tabs>
              <w:tab w:val="right" w:leader="dot" w:pos="11366"/>
            </w:tabs>
            <w:rPr>
              <w:rFonts w:eastAsiaTheme="minorEastAsia"/>
              <w:noProof/>
              <w:sz w:val="22"/>
            </w:rPr>
          </w:pPr>
          <w:hyperlink w:anchor="_Toc500529947" w:history="1">
            <w:r w:rsidRPr="00834028">
              <w:rPr>
                <w:rStyle w:val="Hyperlink"/>
                <w:noProof/>
              </w:rPr>
              <w:t>Map</w:t>
            </w:r>
            <w:r>
              <w:rPr>
                <w:noProof/>
                <w:webHidden/>
              </w:rPr>
              <w:tab/>
            </w:r>
            <w:r>
              <w:rPr>
                <w:noProof/>
                <w:webHidden/>
              </w:rPr>
              <w:fldChar w:fldCharType="begin"/>
            </w:r>
            <w:r>
              <w:rPr>
                <w:noProof/>
                <w:webHidden/>
              </w:rPr>
              <w:instrText xml:space="preserve"> PAGEREF _Toc500529947 \h </w:instrText>
            </w:r>
            <w:r>
              <w:rPr>
                <w:noProof/>
                <w:webHidden/>
              </w:rPr>
            </w:r>
            <w:r>
              <w:rPr>
                <w:noProof/>
                <w:webHidden/>
              </w:rPr>
              <w:fldChar w:fldCharType="separate"/>
            </w:r>
            <w:r>
              <w:rPr>
                <w:noProof/>
                <w:webHidden/>
              </w:rPr>
              <w:t>4</w:t>
            </w:r>
            <w:r>
              <w:rPr>
                <w:noProof/>
                <w:webHidden/>
              </w:rPr>
              <w:fldChar w:fldCharType="end"/>
            </w:r>
          </w:hyperlink>
        </w:p>
        <w:p w14:paraId="52357DCE" w14:textId="21C8B082" w:rsidR="004009F5" w:rsidRDefault="004009F5">
          <w:pPr>
            <w:pStyle w:val="TOC2"/>
            <w:tabs>
              <w:tab w:val="right" w:leader="dot" w:pos="11366"/>
            </w:tabs>
            <w:rPr>
              <w:rFonts w:eastAsiaTheme="minorEastAsia"/>
              <w:noProof/>
              <w:sz w:val="22"/>
            </w:rPr>
          </w:pPr>
          <w:hyperlink w:anchor="_Toc500529948" w:history="1">
            <w:r w:rsidRPr="00834028">
              <w:rPr>
                <w:rStyle w:val="Hyperlink"/>
                <w:noProof/>
              </w:rPr>
              <w:t>Summary</w:t>
            </w:r>
            <w:r>
              <w:rPr>
                <w:noProof/>
                <w:webHidden/>
              </w:rPr>
              <w:tab/>
            </w:r>
            <w:r>
              <w:rPr>
                <w:noProof/>
                <w:webHidden/>
              </w:rPr>
              <w:fldChar w:fldCharType="begin"/>
            </w:r>
            <w:r>
              <w:rPr>
                <w:noProof/>
                <w:webHidden/>
              </w:rPr>
              <w:instrText xml:space="preserve"> PAGEREF _Toc500529948 \h </w:instrText>
            </w:r>
            <w:r>
              <w:rPr>
                <w:noProof/>
                <w:webHidden/>
              </w:rPr>
            </w:r>
            <w:r>
              <w:rPr>
                <w:noProof/>
                <w:webHidden/>
              </w:rPr>
              <w:fldChar w:fldCharType="separate"/>
            </w:r>
            <w:r>
              <w:rPr>
                <w:noProof/>
                <w:webHidden/>
              </w:rPr>
              <w:t>4</w:t>
            </w:r>
            <w:r>
              <w:rPr>
                <w:noProof/>
                <w:webHidden/>
              </w:rPr>
              <w:fldChar w:fldCharType="end"/>
            </w:r>
          </w:hyperlink>
        </w:p>
        <w:p w14:paraId="69281ED3" w14:textId="62FAB378" w:rsidR="004009F5" w:rsidRDefault="004009F5">
          <w:pPr>
            <w:pStyle w:val="TOC2"/>
            <w:tabs>
              <w:tab w:val="right" w:leader="dot" w:pos="11366"/>
            </w:tabs>
            <w:rPr>
              <w:rFonts w:eastAsiaTheme="minorEastAsia"/>
              <w:noProof/>
              <w:sz w:val="22"/>
            </w:rPr>
          </w:pPr>
          <w:hyperlink w:anchor="_Toc500529949" w:history="1">
            <w:r w:rsidRPr="00834028">
              <w:rPr>
                <w:rStyle w:val="Hyperlink"/>
                <w:noProof/>
              </w:rPr>
              <w:t>Hooks</w:t>
            </w:r>
            <w:r>
              <w:rPr>
                <w:noProof/>
                <w:webHidden/>
              </w:rPr>
              <w:tab/>
            </w:r>
            <w:r>
              <w:rPr>
                <w:noProof/>
                <w:webHidden/>
              </w:rPr>
              <w:fldChar w:fldCharType="begin"/>
            </w:r>
            <w:r>
              <w:rPr>
                <w:noProof/>
                <w:webHidden/>
              </w:rPr>
              <w:instrText xml:space="preserve"> PAGEREF _Toc500529949 \h </w:instrText>
            </w:r>
            <w:r>
              <w:rPr>
                <w:noProof/>
                <w:webHidden/>
              </w:rPr>
            </w:r>
            <w:r>
              <w:rPr>
                <w:noProof/>
                <w:webHidden/>
              </w:rPr>
              <w:fldChar w:fldCharType="separate"/>
            </w:r>
            <w:r>
              <w:rPr>
                <w:noProof/>
                <w:webHidden/>
              </w:rPr>
              <w:t>5</w:t>
            </w:r>
            <w:r>
              <w:rPr>
                <w:noProof/>
                <w:webHidden/>
              </w:rPr>
              <w:fldChar w:fldCharType="end"/>
            </w:r>
          </w:hyperlink>
        </w:p>
        <w:p w14:paraId="4333806F" w14:textId="31B79D8D" w:rsidR="004009F5" w:rsidRDefault="004009F5">
          <w:pPr>
            <w:pStyle w:val="TOC2"/>
            <w:tabs>
              <w:tab w:val="right" w:leader="dot" w:pos="11366"/>
            </w:tabs>
            <w:rPr>
              <w:rFonts w:eastAsiaTheme="minorEastAsia"/>
              <w:noProof/>
              <w:sz w:val="22"/>
            </w:rPr>
          </w:pPr>
          <w:hyperlink w:anchor="_Toc500529950" w:history="1">
            <w:r w:rsidRPr="00834028">
              <w:rPr>
                <w:rStyle w:val="Hyperlink"/>
                <w:noProof/>
              </w:rPr>
              <w:t>Development Schedule</w:t>
            </w:r>
            <w:r>
              <w:rPr>
                <w:noProof/>
                <w:webHidden/>
              </w:rPr>
              <w:tab/>
            </w:r>
            <w:r>
              <w:rPr>
                <w:noProof/>
                <w:webHidden/>
              </w:rPr>
              <w:fldChar w:fldCharType="begin"/>
            </w:r>
            <w:r>
              <w:rPr>
                <w:noProof/>
                <w:webHidden/>
              </w:rPr>
              <w:instrText xml:space="preserve"> PAGEREF _Toc500529950 \h </w:instrText>
            </w:r>
            <w:r>
              <w:rPr>
                <w:noProof/>
                <w:webHidden/>
              </w:rPr>
            </w:r>
            <w:r>
              <w:rPr>
                <w:noProof/>
                <w:webHidden/>
              </w:rPr>
              <w:fldChar w:fldCharType="separate"/>
            </w:r>
            <w:r>
              <w:rPr>
                <w:noProof/>
                <w:webHidden/>
              </w:rPr>
              <w:t>5</w:t>
            </w:r>
            <w:r>
              <w:rPr>
                <w:noProof/>
                <w:webHidden/>
              </w:rPr>
              <w:fldChar w:fldCharType="end"/>
            </w:r>
          </w:hyperlink>
        </w:p>
        <w:p w14:paraId="29D2FEDD" w14:textId="65D4859E" w:rsidR="004009F5" w:rsidRDefault="004009F5">
          <w:pPr>
            <w:pStyle w:val="TOC1"/>
            <w:tabs>
              <w:tab w:val="left" w:pos="400"/>
              <w:tab w:val="right" w:leader="dot" w:pos="11366"/>
            </w:tabs>
            <w:rPr>
              <w:rFonts w:eastAsiaTheme="minorEastAsia"/>
              <w:noProof/>
              <w:sz w:val="22"/>
            </w:rPr>
          </w:pPr>
          <w:hyperlink w:anchor="_Toc500529951" w:history="1">
            <w:r w:rsidRPr="00834028">
              <w:rPr>
                <w:rStyle w:val="Hyperlink"/>
                <w:noProof/>
              </w:rPr>
              <w:t>2.</w:t>
            </w:r>
            <w:r>
              <w:rPr>
                <w:rFonts w:eastAsiaTheme="minorEastAsia"/>
                <w:noProof/>
                <w:sz w:val="22"/>
              </w:rPr>
              <w:tab/>
            </w:r>
            <w:r w:rsidRPr="00834028">
              <w:rPr>
                <w:rStyle w:val="Hyperlink"/>
                <w:noProof/>
              </w:rPr>
              <w:t>Gameplay</w:t>
            </w:r>
            <w:r>
              <w:rPr>
                <w:noProof/>
                <w:webHidden/>
              </w:rPr>
              <w:tab/>
            </w:r>
            <w:r>
              <w:rPr>
                <w:noProof/>
                <w:webHidden/>
              </w:rPr>
              <w:fldChar w:fldCharType="begin"/>
            </w:r>
            <w:r>
              <w:rPr>
                <w:noProof/>
                <w:webHidden/>
              </w:rPr>
              <w:instrText xml:space="preserve"> PAGEREF _Toc500529951 \h </w:instrText>
            </w:r>
            <w:r>
              <w:rPr>
                <w:noProof/>
                <w:webHidden/>
              </w:rPr>
            </w:r>
            <w:r>
              <w:rPr>
                <w:noProof/>
                <w:webHidden/>
              </w:rPr>
              <w:fldChar w:fldCharType="separate"/>
            </w:r>
            <w:r>
              <w:rPr>
                <w:noProof/>
                <w:webHidden/>
              </w:rPr>
              <w:t>6</w:t>
            </w:r>
            <w:r>
              <w:rPr>
                <w:noProof/>
                <w:webHidden/>
              </w:rPr>
              <w:fldChar w:fldCharType="end"/>
            </w:r>
          </w:hyperlink>
        </w:p>
        <w:p w14:paraId="1E882447" w14:textId="7C90ADA0" w:rsidR="004009F5" w:rsidRDefault="004009F5">
          <w:pPr>
            <w:pStyle w:val="TOC2"/>
            <w:tabs>
              <w:tab w:val="right" w:leader="dot" w:pos="11366"/>
            </w:tabs>
            <w:rPr>
              <w:rFonts w:eastAsiaTheme="minorEastAsia"/>
              <w:noProof/>
              <w:sz w:val="22"/>
            </w:rPr>
          </w:pPr>
          <w:hyperlink w:anchor="_Toc500529952" w:history="1">
            <w:r w:rsidRPr="00834028">
              <w:rPr>
                <w:rStyle w:val="Hyperlink"/>
                <w:noProof/>
              </w:rPr>
              <w:t>Flag Area</w:t>
            </w:r>
            <w:r>
              <w:rPr>
                <w:noProof/>
                <w:webHidden/>
              </w:rPr>
              <w:tab/>
            </w:r>
            <w:r>
              <w:rPr>
                <w:noProof/>
                <w:webHidden/>
              </w:rPr>
              <w:fldChar w:fldCharType="begin"/>
            </w:r>
            <w:r>
              <w:rPr>
                <w:noProof/>
                <w:webHidden/>
              </w:rPr>
              <w:instrText xml:space="preserve"> PAGEREF _Toc500529952 \h </w:instrText>
            </w:r>
            <w:r>
              <w:rPr>
                <w:noProof/>
                <w:webHidden/>
              </w:rPr>
            </w:r>
            <w:r>
              <w:rPr>
                <w:noProof/>
                <w:webHidden/>
              </w:rPr>
              <w:fldChar w:fldCharType="separate"/>
            </w:r>
            <w:r>
              <w:rPr>
                <w:noProof/>
                <w:webHidden/>
              </w:rPr>
              <w:t>6</w:t>
            </w:r>
            <w:r>
              <w:rPr>
                <w:noProof/>
                <w:webHidden/>
              </w:rPr>
              <w:fldChar w:fldCharType="end"/>
            </w:r>
          </w:hyperlink>
        </w:p>
        <w:p w14:paraId="67E46FEA" w14:textId="3848C62E" w:rsidR="004009F5" w:rsidRDefault="004009F5">
          <w:pPr>
            <w:pStyle w:val="TOC3"/>
            <w:tabs>
              <w:tab w:val="right" w:leader="dot" w:pos="11366"/>
            </w:tabs>
            <w:rPr>
              <w:rFonts w:eastAsiaTheme="minorEastAsia"/>
              <w:noProof/>
              <w:sz w:val="22"/>
            </w:rPr>
          </w:pPr>
          <w:hyperlink w:anchor="_Toc500529953" w:history="1">
            <w:r w:rsidRPr="00834028">
              <w:rPr>
                <w:rStyle w:val="Hyperlink"/>
                <w:noProof/>
              </w:rPr>
              <w:t>Detailed Area Map</w:t>
            </w:r>
            <w:r>
              <w:rPr>
                <w:noProof/>
                <w:webHidden/>
              </w:rPr>
              <w:tab/>
            </w:r>
            <w:r>
              <w:rPr>
                <w:noProof/>
                <w:webHidden/>
              </w:rPr>
              <w:fldChar w:fldCharType="begin"/>
            </w:r>
            <w:r>
              <w:rPr>
                <w:noProof/>
                <w:webHidden/>
              </w:rPr>
              <w:instrText xml:space="preserve"> PAGEREF _Toc500529953 \h </w:instrText>
            </w:r>
            <w:r>
              <w:rPr>
                <w:noProof/>
                <w:webHidden/>
              </w:rPr>
            </w:r>
            <w:r>
              <w:rPr>
                <w:noProof/>
                <w:webHidden/>
              </w:rPr>
              <w:fldChar w:fldCharType="separate"/>
            </w:r>
            <w:r>
              <w:rPr>
                <w:noProof/>
                <w:webHidden/>
              </w:rPr>
              <w:t>6</w:t>
            </w:r>
            <w:r>
              <w:rPr>
                <w:noProof/>
                <w:webHidden/>
              </w:rPr>
              <w:fldChar w:fldCharType="end"/>
            </w:r>
          </w:hyperlink>
        </w:p>
        <w:p w14:paraId="41A63FB8" w14:textId="4826E664" w:rsidR="004009F5" w:rsidRDefault="004009F5">
          <w:pPr>
            <w:pStyle w:val="TOC3"/>
            <w:tabs>
              <w:tab w:val="right" w:leader="dot" w:pos="11366"/>
            </w:tabs>
            <w:rPr>
              <w:rFonts w:eastAsiaTheme="minorEastAsia"/>
              <w:noProof/>
              <w:sz w:val="22"/>
            </w:rPr>
          </w:pPr>
          <w:hyperlink w:anchor="_Toc500529954" w:history="1">
            <w:r w:rsidRPr="00834028">
              <w:rPr>
                <w:rStyle w:val="Hyperlink"/>
                <w:noProof/>
              </w:rPr>
              <w:t>Area Description</w:t>
            </w:r>
            <w:r>
              <w:rPr>
                <w:noProof/>
                <w:webHidden/>
              </w:rPr>
              <w:tab/>
            </w:r>
            <w:r>
              <w:rPr>
                <w:noProof/>
                <w:webHidden/>
              </w:rPr>
              <w:fldChar w:fldCharType="begin"/>
            </w:r>
            <w:r>
              <w:rPr>
                <w:noProof/>
                <w:webHidden/>
              </w:rPr>
              <w:instrText xml:space="preserve"> PAGEREF _Toc500529954 \h </w:instrText>
            </w:r>
            <w:r>
              <w:rPr>
                <w:noProof/>
                <w:webHidden/>
              </w:rPr>
            </w:r>
            <w:r>
              <w:rPr>
                <w:noProof/>
                <w:webHidden/>
              </w:rPr>
              <w:fldChar w:fldCharType="separate"/>
            </w:r>
            <w:r>
              <w:rPr>
                <w:noProof/>
                <w:webHidden/>
              </w:rPr>
              <w:t>6</w:t>
            </w:r>
            <w:r>
              <w:rPr>
                <w:noProof/>
                <w:webHidden/>
              </w:rPr>
              <w:fldChar w:fldCharType="end"/>
            </w:r>
          </w:hyperlink>
        </w:p>
        <w:p w14:paraId="21E75C46" w14:textId="57D46DF4" w:rsidR="004009F5" w:rsidRDefault="004009F5">
          <w:pPr>
            <w:pStyle w:val="TOC3"/>
            <w:tabs>
              <w:tab w:val="right" w:leader="dot" w:pos="11366"/>
            </w:tabs>
            <w:rPr>
              <w:rFonts w:eastAsiaTheme="minorEastAsia"/>
              <w:noProof/>
              <w:sz w:val="22"/>
            </w:rPr>
          </w:pPr>
          <w:hyperlink w:anchor="_Toc500529955" w:history="1">
            <w:r w:rsidRPr="00834028">
              <w:rPr>
                <w:rStyle w:val="Hyperlink"/>
                <w:noProof/>
              </w:rPr>
              <w:t>Requirements</w:t>
            </w:r>
            <w:r>
              <w:rPr>
                <w:noProof/>
                <w:webHidden/>
              </w:rPr>
              <w:tab/>
            </w:r>
            <w:r>
              <w:rPr>
                <w:noProof/>
                <w:webHidden/>
              </w:rPr>
              <w:fldChar w:fldCharType="begin"/>
            </w:r>
            <w:r>
              <w:rPr>
                <w:noProof/>
                <w:webHidden/>
              </w:rPr>
              <w:instrText xml:space="preserve"> PAGEREF _Toc500529955 \h </w:instrText>
            </w:r>
            <w:r>
              <w:rPr>
                <w:noProof/>
                <w:webHidden/>
              </w:rPr>
            </w:r>
            <w:r>
              <w:rPr>
                <w:noProof/>
                <w:webHidden/>
              </w:rPr>
              <w:fldChar w:fldCharType="separate"/>
            </w:r>
            <w:r>
              <w:rPr>
                <w:noProof/>
                <w:webHidden/>
              </w:rPr>
              <w:t>6</w:t>
            </w:r>
            <w:r>
              <w:rPr>
                <w:noProof/>
                <w:webHidden/>
              </w:rPr>
              <w:fldChar w:fldCharType="end"/>
            </w:r>
          </w:hyperlink>
        </w:p>
        <w:p w14:paraId="43CBA885" w14:textId="242C3675" w:rsidR="004009F5" w:rsidRDefault="004009F5">
          <w:pPr>
            <w:pStyle w:val="TOC2"/>
            <w:tabs>
              <w:tab w:val="right" w:leader="dot" w:pos="11366"/>
            </w:tabs>
            <w:rPr>
              <w:rFonts w:eastAsiaTheme="minorEastAsia"/>
              <w:noProof/>
              <w:sz w:val="22"/>
            </w:rPr>
          </w:pPr>
          <w:hyperlink w:anchor="_Toc500529956" w:history="1">
            <w:r w:rsidRPr="00834028">
              <w:rPr>
                <w:rStyle w:val="Hyperlink"/>
                <w:noProof/>
              </w:rPr>
              <w:t>Outer Base</w:t>
            </w:r>
            <w:r>
              <w:rPr>
                <w:noProof/>
                <w:webHidden/>
              </w:rPr>
              <w:tab/>
            </w:r>
            <w:r>
              <w:rPr>
                <w:noProof/>
                <w:webHidden/>
              </w:rPr>
              <w:fldChar w:fldCharType="begin"/>
            </w:r>
            <w:r>
              <w:rPr>
                <w:noProof/>
                <w:webHidden/>
              </w:rPr>
              <w:instrText xml:space="preserve"> PAGEREF _Toc500529956 \h </w:instrText>
            </w:r>
            <w:r>
              <w:rPr>
                <w:noProof/>
                <w:webHidden/>
              </w:rPr>
            </w:r>
            <w:r>
              <w:rPr>
                <w:noProof/>
                <w:webHidden/>
              </w:rPr>
              <w:fldChar w:fldCharType="separate"/>
            </w:r>
            <w:r>
              <w:rPr>
                <w:noProof/>
                <w:webHidden/>
              </w:rPr>
              <w:t>7</w:t>
            </w:r>
            <w:r>
              <w:rPr>
                <w:noProof/>
                <w:webHidden/>
              </w:rPr>
              <w:fldChar w:fldCharType="end"/>
            </w:r>
          </w:hyperlink>
        </w:p>
        <w:p w14:paraId="770CCDE8" w14:textId="135B31AA" w:rsidR="004009F5" w:rsidRDefault="004009F5">
          <w:pPr>
            <w:pStyle w:val="TOC3"/>
            <w:tabs>
              <w:tab w:val="right" w:leader="dot" w:pos="11366"/>
            </w:tabs>
            <w:rPr>
              <w:rFonts w:eastAsiaTheme="minorEastAsia"/>
              <w:noProof/>
              <w:sz w:val="22"/>
            </w:rPr>
          </w:pPr>
          <w:hyperlink w:anchor="_Toc500529957" w:history="1">
            <w:r w:rsidRPr="00834028">
              <w:rPr>
                <w:rStyle w:val="Hyperlink"/>
                <w:noProof/>
              </w:rPr>
              <w:t>Detailed Area Map</w:t>
            </w:r>
            <w:r>
              <w:rPr>
                <w:noProof/>
                <w:webHidden/>
              </w:rPr>
              <w:tab/>
            </w:r>
            <w:r>
              <w:rPr>
                <w:noProof/>
                <w:webHidden/>
              </w:rPr>
              <w:fldChar w:fldCharType="begin"/>
            </w:r>
            <w:r>
              <w:rPr>
                <w:noProof/>
                <w:webHidden/>
              </w:rPr>
              <w:instrText xml:space="preserve"> PAGEREF _Toc500529957 \h </w:instrText>
            </w:r>
            <w:r>
              <w:rPr>
                <w:noProof/>
                <w:webHidden/>
              </w:rPr>
            </w:r>
            <w:r>
              <w:rPr>
                <w:noProof/>
                <w:webHidden/>
              </w:rPr>
              <w:fldChar w:fldCharType="separate"/>
            </w:r>
            <w:r>
              <w:rPr>
                <w:noProof/>
                <w:webHidden/>
              </w:rPr>
              <w:t>7</w:t>
            </w:r>
            <w:r>
              <w:rPr>
                <w:noProof/>
                <w:webHidden/>
              </w:rPr>
              <w:fldChar w:fldCharType="end"/>
            </w:r>
          </w:hyperlink>
        </w:p>
        <w:p w14:paraId="41442415" w14:textId="552C805D" w:rsidR="004009F5" w:rsidRDefault="004009F5">
          <w:pPr>
            <w:pStyle w:val="TOC3"/>
            <w:tabs>
              <w:tab w:val="right" w:leader="dot" w:pos="11366"/>
            </w:tabs>
            <w:rPr>
              <w:rFonts w:eastAsiaTheme="minorEastAsia"/>
              <w:noProof/>
              <w:sz w:val="22"/>
            </w:rPr>
          </w:pPr>
          <w:hyperlink w:anchor="_Toc500529958" w:history="1">
            <w:r w:rsidRPr="00834028">
              <w:rPr>
                <w:rStyle w:val="Hyperlink"/>
                <w:noProof/>
              </w:rPr>
              <w:t>Area Description</w:t>
            </w:r>
            <w:r>
              <w:rPr>
                <w:noProof/>
                <w:webHidden/>
              </w:rPr>
              <w:tab/>
            </w:r>
            <w:r>
              <w:rPr>
                <w:noProof/>
                <w:webHidden/>
              </w:rPr>
              <w:fldChar w:fldCharType="begin"/>
            </w:r>
            <w:r>
              <w:rPr>
                <w:noProof/>
                <w:webHidden/>
              </w:rPr>
              <w:instrText xml:space="preserve"> PAGEREF _Toc500529958 \h </w:instrText>
            </w:r>
            <w:r>
              <w:rPr>
                <w:noProof/>
                <w:webHidden/>
              </w:rPr>
            </w:r>
            <w:r>
              <w:rPr>
                <w:noProof/>
                <w:webHidden/>
              </w:rPr>
              <w:fldChar w:fldCharType="separate"/>
            </w:r>
            <w:r>
              <w:rPr>
                <w:noProof/>
                <w:webHidden/>
              </w:rPr>
              <w:t>7</w:t>
            </w:r>
            <w:r>
              <w:rPr>
                <w:noProof/>
                <w:webHidden/>
              </w:rPr>
              <w:fldChar w:fldCharType="end"/>
            </w:r>
          </w:hyperlink>
        </w:p>
        <w:p w14:paraId="6E291B8F" w14:textId="6642DBE8" w:rsidR="004009F5" w:rsidRDefault="004009F5">
          <w:pPr>
            <w:pStyle w:val="TOC3"/>
            <w:tabs>
              <w:tab w:val="right" w:leader="dot" w:pos="11366"/>
            </w:tabs>
            <w:rPr>
              <w:rFonts w:eastAsiaTheme="minorEastAsia"/>
              <w:noProof/>
              <w:sz w:val="22"/>
            </w:rPr>
          </w:pPr>
          <w:hyperlink w:anchor="_Toc500529959" w:history="1">
            <w:r w:rsidRPr="00834028">
              <w:rPr>
                <w:rStyle w:val="Hyperlink"/>
                <w:noProof/>
              </w:rPr>
              <w:t>Requirements</w:t>
            </w:r>
            <w:r>
              <w:rPr>
                <w:noProof/>
                <w:webHidden/>
              </w:rPr>
              <w:tab/>
            </w:r>
            <w:r>
              <w:rPr>
                <w:noProof/>
                <w:webHidden/>
              </w:rPr>
              <w:fldChar w:fldCharType="begin"/>
            </w:r>
            <w:r>
              <w:rPr>
                <w:noProof/>
                <w:webHidden/>
              </w:rPr>
              <w:instrText xml:space="preserve"> PAGEREF _Toc500529959 \h </w:instrText>
            </w:r>
            <w:r>
              <w:rPr>
                <w:noProof/>
                <w:webHidden/>
              </w:rPr>
            </w:r>
            <w:r>
              <w:rPr>
                <w:noProof/>
                <w:webHidden/>
              </w:rPr>
              <w:fldChar w:fldCharType="separate"/>
            </w:r>
            <w:r>
              <w:rPr>
                <w:noProof/>
                <w:webHidden/>
              </w:rPr>
              <w:t>7</w:t>
            </w:r>
            <w:r>
              <w:rPr>
                <w:noProof/>
                <w:webHidden/>
              </w:rPr>
              <w:fldChar w:fldCharType="end"/>
            </w:r>
          </w:hyperlink>
        </w:p>
        <w:p w14:paraId="3A13264D" w14:textId="5EA20543" w:rsidR="004009F5" w:rsidRDefault="004009F5">
          <w:pPr>
            <w:pStyle w:val="TOC2"/>
            <w:tabs>
              <w:tab w:val="right" w:leader="dot" w:pos="11366"/>
            </w:tabs>
            <w:rPr>
              <w:rFonts w:eastAsiaTheme="minorEastAsia"/>
              <w:noProof/>
              <w:sz w:val="22"/>
            </w:rPr>
          </w:pPr>
          <w:hyperlink w:anchor="_Toc500529960" w:history="1">
            <w:r w:rsidRPr="00834028">
              <w:rPr>
                <w:rStyle w:val="Hyperlink"/>
                <w:noProof/>
              </w:rPr>
              <w:t>Midground</w:t>
            </w:r>
            <w:r>
              <w:rPr>
                <w:noProof/>
                <w:webHidden/>
              </w:rPr>
              <w:tab/>
            </w:r>
            <w:r>
              <w:rPr>
                <w:noProof/>
                <w:webHidden/>
              </w:rPr>
              <w:fldChar w:fldCharType="begin"/>
            </w:r>
            <w:r>
              <w:rPr>
                <w:noProof/>
                <w:webHidden/>
              </w:rPr>
              <w:instrText xml:space="preserve"> PAGEREF _Toc500529960 \h </w:instrText>
            </w:r>
            <w:r>
              <w:rPr>
                <w:noProof/>
                <w:webHidden/>
              </w:rPr>
            </w:r>
            <w:r>
              <w:rPr>
                <w:noProof/>
                <w:webHidden/>
              </w:rPr>
              <w:fldChar w:fldCharType="separate"/>
            </w:r>
            <w:r>
              <w:rPr>
                <w:noProof/>
                <w:webHidden/>
              </w:rPr>
              <w:t>8</w:t>
            </w:r>
            <w:r>
              <w:rPr>
                <w:noProof/>
                <w:webHidden/>
              </w:rPr>
              <w:fldChar w:fldCharType="end"/>
            </w:r>
          </w:hyperlink>
        </w:p>
        <w:p w14:paraId="0BB11A70" w14:textId="3DFB1D37" w:rsidR="004009F5" w:rsidRDefault="004009F5">
          <w:pPr>
            <w:pStyle w:val="TOC3"/>
            <w:tabs>
              <w:tab w:val="right" w:leader="dot" w:pos="11366"/>
            </w:tabs>
            <w:rPr>
              <w:rFonts w:eastAsiaTheme="minorEastAsia"/>
              <w:noProof/>
              <w:sz w:val="22"/>
            </w:rPr>
          </w:pPr>
          <w:hyperlink w:anchor="_Toc500529961" w:history="1">
            <w:r w:rsidRPr="00834028">
              <w:rPr>
                <w:rStyle w:val="Hyperlink"/>
                <w:noProof/>
              </w:rPr>
              <w:t>Detailed Area Map</w:t>
            </w:r>
            <w:r>
              <w:rPr>
                <w:noProof/>
                <w:webHidden/>
              </w:rPr>
              <w:tab/>
            </w:r>
            <w:r>
              <w:rPr>
                <w:noProof/>
                <w:webHidden/>
              </w:rPr>
              <w:fldChar w:fldCharType="begin"/>
            </w:r>
            <w:r>
              <w:rPr>
                <w:noProof/>
                <w:webHidden/>
              </w:rPr>
              <w:instrText xml:space="preserve"> PAGEREF _Toc500529961 \h </w:instrText>
            </w:r>
            <w:r>
              <w:rPr>
                <w:noProof/>
                <w:webHidden/>
              </w:rPr>
            </w:r>
            <w:r>
              <w:rPr>
                <w:noProof/>
                <w:webHidden/>
              </w:rPr>
              <w:fldChar w:fldCharType="separate"/>
            </w:r>
            <w:r>
              <w:rPr>
                <w:noProof/>
                <w:webHidden/>
              </w:rPr>
              <w:t>8</w:t>
            </w:r>
            <w:r>
              <w:rPr>
                <w:noProof/>
                <w:webHidden/>
              </w:rPr>
              <w:fldChar w:fldCharType="end"/>
            </w:r>
          </w:hyperlink>
        </w:p>
        <w:p w14:paraId="244FF296" w14:textId="4744E28F" w:rsidR="004009F5" w:rsidRDefault="004009F5">
          <w:pPr>
            <w:pStyle w:val="TOC3"/>
            <w:tabs>
              <w:tab w:val="right" w:leader="dot" w:pos="11366"/>
            </w:tabs>
            <w:rPr>
              <w:rFonts w:eastAsiaTheme="minorEastAsia"/>
              <w:noProof/>
              <w:sz w:val="22"/>
            </w:rPr>
          </w:pPr>
          <w:hyperlink w:anchor="_Toc500529962" w:history="1">
            <w:r w:rsidRPr="00834028">
              <w:rPr>
                <w:rStyle w:val="Hyperlink"/>
                <w:noProof/>
              </w:rPr>
              <w:t>Area Description</w:t>
            </w:r>
            <w:r>
              <w:rPr>
                <w:noProof/>
                <w:webHidden/>
              </w:rPr>
              <w:tab/>
            </w:r>
            <w:r>
              <w:rPr>
                <w:noProof/>
                <w:webHidden/>
              </w:rPr>
              <w:fldChar w:fldCharType="begin"/>
            </w:r>
            <w:r>
              <w:rPr>
                <w:noProof/>
                <w:webHidden/>
              </w:rPr>
              <w:instrText xml:space="preserve"> PAGEREF _Toc500529962 \h </w:instrText>
            </w:r>
            <w:r>
              <w:rPr>
                <w:noProof/>
                <w:webHidden/>
              </w:rPr>
            </w:r>
            <w:r>
              <w:rPr>
                <w:noProof/>
                <w:webHidden/>
              </w:rPr>
              <w:fldChar w:fldCharType="separate"/>
            </w:r>
            <w:r>
              <w:rPr>
                <w:noProof/>
                <w:webHidden/>
              </w:rPr>
              <w:t>8</w:t>
            </w:r>
            <w:r>
              <w:rPr>
                <w:noProof/>
                <w:webHidden/>
              </w:rPr>
              <w:fldChar w:fldCharType="end"/>
            </w:r>
          </w:hyperlink>
        </w:p>
        <w:p w14:paraId="2A1A2B4D" w14:textId="671056B9" w:rsidR="004009F5" w:rsidRDefault="004009F5">
          <w:pPr>
            <w:pStyle w:val="TOC3"/>
            <w:tabs>
              <w:tab w:val="right" w:leader="dot" w:pos="11366"/>
            </w:tabs>
            <w:rPr>
              <w:rFonts w:eastAsiaTheme="minorEastAsia"/>
              <w:noProof/>
              <w:sz w:val="22"/>
            </w:rPr>
          </w:pPr>
          <w:hyperlink w:anchor="_Toc500529963" w:history="1">
            <w:r w:rsidRPr="00834028">
              <w:rPr>
                <w:rStyle w:val="Hyperlink"/>
                <w:noProof/>
              </w:rPr>
              <w:t>Requirements</w:t>
            </w:r>
            <w:r>
              <w:rPr>
                <w:noProof/>
                <w:webHidden/>
              </w:rPr>
              <w:tab/>
            </w:r>
            <w:r>
              <w:rPr>
                <w:noProof/>
                <w:webHidden/>
              </w:rPr>
              <w:fldChar w:fldCharType="begin"/>
            </w:r>
            <w:r>
              <w:rPr>
                <w:noProof/>
                <w:webHidden/>
              </w:rPr>
              <w:instrText xml:space="preserve"> PAGEREF _Toc500529963 \h </w:instrText>
            </w:r>
            <w:r>
              <w:rPr>
                <w:noProof/>
                <w:webHidden/>
              </w:rPr>
            </w:r>
            <w:r>
              <w:rPr>
                <w:noProof/>
                <w:webHidden/>
              </w:rPr>
              <w:fldChar w:fldCharType="separate"/>
            </w:r>
            <w:r>
              <w:rPr>
                <w:noProof/>
                <w:webHidden/>
              </w:rPr>
              <w:t>9</w:t>
            </w:r>
            <w:r>
              <w:rPr>
                <w:noProof/>
                <w:webHidden/>
              </w:rPr>
              <w:fldChar w:fldCharType="end"/>
            </w:r>
          </w:hyperlink>
        </w:p>
        <w:p w14:paraId="48FBF566" w14:textId="53563928" w:rsidR="004009F5" w:rsidRDefault="004009F5">
          <w:pPr>
            <w:pStyle w:val="TOC2"/>
            <w:tabs>
              <w:tab w:val="right" w:leader="dot" w:pos="11366"/>
            </w:tabs>
            <w:rPr>
              <w:rFonts w:eastAsiaTheme="minorEastAsia"/>
              <w:noProof/>
              <w:sz w:val="22"/>
            </w:rPr>
          </w:pPr>
          <w:hyperlink w:anchor="_Toc500529964" w:history="1">
            <w:r w:rsidRPr="00834028">
              <w:rPr>
                <w:rStyle w:val="Hyperlink"/>
                <w:noProof/>
              </w:rPr>
              <w:t>Lower Ground</w:t>
            </w:r>
            <w:r>
              <w:rPr>
                <w:noProof/>
                <w:webHidden/>
              </w:rPr>
              <w:tab/>
            </w:r>
            <w:r>
              <w:rPr>
                <w:noProof/>
                <w:webHidden/>
              </w:rPr>
              <w:fldChar w:fldCharType="begin"/>
            </w:r>
            <w:r>
              <w:rPr>
                <w:noProof/>
                <w:webHidden/>
              </w:rPr>
              <w:instrText xml:space="preserve"> PAGEREF _Toc500529964 \h </w:instrText>
            </w:r>
            <w:r>
              <w:rPr>
                <w:noProof/>
                <w:webHidden/>
              </w:rPr>
            </w:r>
            <w:r>
              <w:rPr>
                <w:noProof/>
                <w:webHidden/>
              </w:rPr>
              <w:fldChar w:fldCharType="separate"/>
            </w:r>
            <w:r>
              <w:rPr>
                <w:noProof/>
                <w:webHidden/>
              </w:rPr>
              <w:t>9</w:t>
            </w:r>
            <w:r>
              <w:rPr>
                <w:noProof/>
                <w:webHidden/>
              </w:rPr>
              <w:fldChar w:fldCharType="end"/>
            </w:r>
          </w:hyperlink>
        </w:p>
        <w:p w14:paraId="05022E63" w14:textId="256713E6" w:rsidR="004009F5" w:rsidRDefault="004009F5">
          <w:pPr>
            <w:pStyle w:val="TOC3"/>
            <w:tabs>
              <w:tab w:val="right" w:leader="dot" w:pos="11366"/>
            </w:tabs>
            <w:rPr>
              <w:rFonts w:eastAsiaTheme="minorEastAsia"/>
              <w:noProof/>
              <w:sz w:val="22"/>
            </w:rPr>
          </w:pPr>
          <w:hyperlink w:anchor="_Toc500529965" w:history="1">
            <w:r w:rsidRPr="00834028">
              <w:rPr>
                <w:rStyle w:val="Hyperlink"/>
                <w:noProof/>
              </w:rPr>
              <w:t>Detailed Area Map</w:t>
            </w:r>
            <w:r>
              <w:rPr>
                <w:noProof/>
                <w:webHidden/>
              </w:rPr>
              <w:tab/>
            </w:r>
            <w:r>
              <w:rPr>
                <w:noProof/>
                <w:webHidden/>
              </w:rPr>
              <w:fldChar w:fldCharType="begin"/>
            </w:r>
            <w:r>
              <w:rPr>
                <w:noProof/>
                <w:webHidden/>
              </w:rPr>
              <w:instrText xml:space="preserve"> PAGEREF _Toc500529965 \h </w:instrText>
            </w:r>
            <w:r>
              <w:rPr>
                <w:noProof/>
                <w:webHidden/>
              </w:rPr>
            </w:r>
            <w:r>
              <w:rPr>
                <w:noProof/>
                <w:webHidden/>
              </w:rPr>
              <w:fldChar w:fldCharType="separate"/>
            </w:r>
            <w:r>
              <w:rPr>
                <w:noProof/>
                <w:webHidden/>
              </w:rPr>
              <w:t>9</w:t>
            </w:r>
            <w:r>
              <w:rPr>
                <w:noProof/>
                <w:webHidden/>
              </w:rPr>
              <w:fldChar w:fldCharType="end"/>
            </w:r>
          </w:hyperlink>
        </w:p>
        <w:p w14:paraId="3FBA47C2" w14:textId="07466D3E" w:rsidR="004009F5" w:rsidRDefault="004009F5">
          <w:pPr>
            <w:pStyle w:val="TOC3"/>
            <w:tabs>
              <w:tab w:val="right" w:leader="dot" w:pos="11366"/>
            </w:tabs>
            <w:rPr>
              <w:rFonts w:eastAsiaTheme="minorEastAsia"/>
              <w:noProof/>
              <w:sz w:val="22"/>
            </w:rPr>
          </w:pPr>
          <w:hyperlink w:anchor="_Toc500529966" w:history="1">
            <w:r w:rsidRPr="00834028">
              <w:rPr>
                <w:rStyle w:val="Hyperlink"/>
                <w:noProof/>
              </w:rPr>
              <w:t>Area Description</w:t>
            </w:r>
            <w:r>
              <w:rPr>
                <w:noProof/>
                <w:webHidden/>
              </w:rPr>
              <w:tab/>
            </w:r>
            <w:r>
              <w:rPr>
                <w:noProof/>
                <w:webHidden/>
              </w:rPr>
              <w:fldChar w:fldCharType="begin"/>
            </w:r>
            <w:r>
              <w:rPr>
                <w:noProof/>
                <w:webHidden/>
              </w:rPr>
              <w:instrText xml:space="preserve"> PAGEREF _Toc500529966 \h </w:instrText>
            </w:r>
            <w:r>
              <w:rPr>
                <w:noProof/>
                <w:webHidden/>
              </w:rPr>
            </w:r>
            <w:r>
              <w:rPr>
                <w:noProof/>
                <w:webHidden/>
              </w:rPr>
              <w:fldChar w:fldCharType="separate"/>
            </w:r>
            <w:r>
              <w:rPr>
                <w:noProof/>
                <w:webHidden/>
              </w:rPr>
              <w:t>10</w:t>
            </w:r>
            <w:r>
              <w:rPr>
                <w:noProof/>
                <w:webHidden/>
              </w:rPr>
              <w:fldChar w:fldCharType="end"/>
            </w:r>
          </w:hyperlink>
        </w:p>
        <w:p w14:paraId="685FB55E" w14:textId="14EF446C" w:rsidR="004009F5" w:rsidRDefault="004009F5">
          <w:pPr>
            <w:pStyle w:val="TOC3"/>
            <w:tabs>
              <w:tab w:val="right" w:leader="dot" w:pos="11366"/>
            </w:tabs>
            <w:rPr>
              <w:rFonts w:eastAsiaTheme="minorEastAsia"/>
              <w:noProof/>
              <w:sz w:val="22"/>
            </w:rPr>
          </w:pPr>
          <w:hyperlink w:anchor="_Toc500529967" w:history="1">
            <w:r w:rsidRPr="00834028">
              <w:rPr>
                <w:rStyle w:val="Hyperlink"/>
                <w:noProof/>
              </w:rPr>
              <w:t>Requirements</w:t>
            </w:r>
            <w:r>
              <w:rPr>
                <w:noProof/>
                <w:webHidden/>
              </w:rPr>
              <w:tab/>
            </w:r>
            <w:r>
              <w:rPr>
                <w:noProof/>
                <w:webHidden/>
              </w:rPr>
              <w:fldChar w:fldCharType="begin"/>
            </w:r>
            <w:r>
              <w:rPr>
                <w:noProof/>
                <w:webHidden/>
              </w:rPr>
              <w:instrText xml:space="preserve"> PAGEREF _Toc500529967 \h </w:instrText>
            </w:r>
            <w:r>
              <w:rPr>
                <w:noProof/>
                <w:webHidden/>
              </w:rPr>
            </w:r>
            <w:r>
              <w:rPr>
                <w:noProof/>
                <w:webHidden/>
              </w:rPr>
              <w:fldChar w:fldCharType="separate"/>
            </w:r>
            <w:r>
              <w:rPr>
                <w:noProof/>
                <w:webHidden/>
              </w:rPr>
              <w:t>10</w:t>
            </w:r>
            <w:r>
              <w:rPr>
                <w:noProof/>
                <w:webHidden/>
              </w:rPr>
              <w:fldChar w:fldCharType="end"/>
            </w:r>
          </w:hyperlink>
        </w:p>
        <w:p w14:paraId="3ABDB376" w14:textId="73E753B4" w:rsidR="004009F5" w:rsidRDefault="004009F5">
          <w:pPr>
            <w:pStyle w:val="TOC1"/>
            <w:tabs>
              <w:tab w:val="left" w:pos="400"/>
              <w:tab w:val="right" w:leader="dot" w:pos="11366"/>
            </w:tabs>
            <w:rPr>
              <w:rFonts w:eastAsiaTheme="minorEastAsia"/>
              <w:noProof/>
              <w:sz w:val="22"/>
            </w:rPr>
          </w:pPr>
          <w:hyperlink w:anchor="_Toc500529968" w:history="1">
            <w:r w:rsidRPr="00834028">
              <w:rPr>
                <w:rStyle w:val="Hyperlink"/>
                <w:noProof/>
              </w:rPr>
              <w:t>3.</w:t>
            </w:r>
            <w:r>
              <w:rPr>
                <w:rFonts w:eastAsiaTheme="minorEastAsia"/>
                <w:noProof/>
                <w:sz w:val="22"/>
              </w:rPr>
              <w:tab/>
            </w:r>
            <w:r w:rsidRPr="00834028">
              <w:rPr>
                <w:rStyle w:val="Hyperlink"/>
                <w:noProof/>
              </w:rPr>
              <w:t>Aesthetics</w:t>
            </w:r>
            <w:r>
              <w:rPr>
                <w:noProof/>
                <w:webHidden/>
              </w:rPr>
              <w:tab/>
            </w:r>
            <w:r>
              <w:rPr>
                <w:noProof/>
                <w:webHidden/>
              </w:rPr>
              <w:fldChar w:fldCharType="begin"/>
            </w:r>
            <w:r>
              <w:rPr>
                <w:noProof/>
                <w:webHidden/>
              </w:rPr>
              <w:instrText xml:space="preserve"> PAGEREF _Toc500529968 \h </w:instrText>
            </w:r>
            <w:r>
              <w:rPr>
                <w:noProof/>
                <w:webHidden/>
              </w:rPr>
            </w:r>
            <w:r>
              <w:rPr>
                <w:noProof/>
                <w:webHidden/>
              </w:rPr>
              <w:fldChar w:fldCharType="separate"/>
            </w:r>
            <w:r>
              <w:rPr>
                <w:noProof/>
                <w:webHidden/>
              </w:rPr>
              <w:t>10</w:t>
            </w:r>
            <w:r>
              <w:rPr>
                <w:noProof/>
                <w:webHidden/>
              </w:rPr>
              <w:fldChar w:fldCharType="end"/>
            </w:r>
          </w:hyperlink>
        </w:p>
        <w:p w14:paraId="1A9A8751" w14:textId="5D3C6E38" w:rsidR="004009F5" w:rsidRDefault="004009F5">
          <w:pPr>
            <w:pStyle w:val="TOC2"/>
            <w:tabs>
              <w:tab w:val="right" w:leader="dot" w:pos="11366"/>
            </w:tabs>
            <w:rPr>
              <w:rFonts w:eastAsiaTheme="minorEastAsia"/>
              <w:noProof/>
              <w:sz w:val="22"/>
            </w:rPr>
          </w:pPr>
          <w:hyperlink w:anchor="_Toc500529969" w:history="1">
            <w:r w:rsidRPr="00834028">
              <w:rPr>
                <w:rStyle w:val="Hyperlink"/>
                <w:noProof/>
              </w:rPr>
              <w:t>General Thematic Elements</w:t>
            </w:r>
            <w:r>
              <w:rPr>
                <w:noProof/>
                <w:webHidden/>
              </w:rPr>
              <w:tab/>
            </w:r>
            <w:r>
              <w:rPr>
                <w:noProof/>
                <w:webHidden/>
              </w:rPr>
              <w:fldChar w:fldCharType="begin"/>
            </w:r>
            <w:r>
              <w:rPr>
                <w:noProof/>
                <w:webHidden/>
              </w:rPr>
              <w:instrText xml:space="preserve"> PAGEREF _Toc500529969 \h </w:instrText>
            </w:r>
            <w:r>
              <w:rPr>
                <w:noProof/>
                <w:webHidden/>
              </w:rPr>
            </w:r>
            <w:r>
              <w:rPr>
                <w:noProof/>
                <w:webHidden/>
              </w:rPr>
              <w:fldChar w:fldCharType="separate"/>
            </w:r>
            <w:r>
              <w:rPr>
                <w:noProof/>
                <w:webHidden/>
              </w:rPr>
              <w:t>10</w:t>
            </w:r>
            <w:r>
              <w:rPr>
                <w:noProof/>
                <w:webHidden/>
              </w:rPr>
              <w:fldChar w:fldCharType="end"/>
            </w:r>
          </w:hyperlink>
        </w:p>
        <w:p w14:paraId="3545F2E9" w14:textId="792DF334" w:rsidR="004009F5" w:rsidRDefault="004009F5">
          <w:pPr>
            <w:pStyle w:val="TOC2"/>
            <w:tabs>
              <w:tab w:val="right" w:leader="dot" w:pos="11366"/>
            </w:tabs>
            <w:rPr>
              <w:rFonts w:eastAsiaTheme="minorEastAsia"/>
              <w:noProof/>
              <w:sz w:val="22"/>
            </w:rPr>
          </w:pPr>
          <w:hyperlink w:anchor="_Toc500529970" w:history="1">
            <w:r w:rsidRPr="00834028">
              <w:rPr>
                <w:rStyle w:val="Hyperlink"/>
                <w:noProof/>
              </w:rPr>
              <w:t>Flag Area</w:t>
            </w:r>
            <w:r>
              <w:rPr>
                <w:noProof/>
                <w:webHidden/>
              </w:rPr>
              <w:tab/>
            </w:r>
            <w:r>
              <w:rPr>
                <w:noProof/>
                <w:webHidden/>
              </w:rPr>
              <w:fldChar w:fldCharType="begin"/>
            </w:r>
            <w:r>
              <w:rPr>
                <w:noProof/>
                <w:webHidden/>
              </w:rPr>
              <w:instrText xml:space="preserve"> PAGEREF _Toc500529970 \h </w:instrText>
            </w:r>
            <w:r>
              <w:rPr>
                <w:noProof/>
                <w:webHidden/>
              </w:rPr>
            </w:r>
            <w:r>
              <w:rPr>
                <w:noProof/>
                <w:webHidden/>
              </w:rPr>
              <w:fldChar w:fldCharType="separate"/>
            </w:r>
            <w:r>
              <w:rPr>
                <w:noProof/>
                <w:webHidden/>
              </w:rPr>
              <w:t>10</w:t>
            </w:r>
            <w:r>
              <w:rPr>
                <w:noProof/>
                <w:webHidden/>
              </w:rPr>
              <w:fldChar w:fldCharType="end"/>
            </w:r>
          </w:hyperlink>
        </w:p>
        <w:p w14:paraId="5784AF3B" w14:textId="62A4CAE5" w:rsidR="004009F5" w:rsidRDefault="004009F5">
          <w:pPr>
            <w:pStyle w:val="TOC3"/>
            <w:tabs>
              <w:tab w:val="right" w:leader="dot" w:pos="11366"/>
            </w:tabs>
            <w:rPr>
              <w:rFonts w:eastAsiaTheme="minorEastAsia"/>
              <w:noProof/>
              <w:sz w:val="22"/>
            </w:rPr>
          </w:pPr>
          <w:hyperlink w:anchor="_Toc500529971" w:history="1">
            <w:r w:rsidRPr="00834028">
              <w:rPr>
                <w:rStyle w:val="Hyperlink"/>
                <w:noProof/>
              </w:rPr>
              <w:t>Special Thematic Elements</w:t>
            </w:r>
            <w:r>
              <w:rPr>
                <w:noProof/>
                <w:webHidden/>
              </w:rPr>
              <w:tab/>
            </w:r>
            <w:r>
              <w:rPr>
                <w:noProof/>
                <w:webHidden/>
              </w:rPr>
              <w:fldChar w:fldCharType="begin"/>
            </w:r>
            <w:r>
              <w:rPr>
                <w:noProof/>
                <w:webHidden/>
              </w:rPr>
              <w:instrText xml:space="preserve"> PAGEREF _Toc500529971 \h </w:instrText>
            </w:r>
            <w:r>
              <w:rPr>
                <w:noProof/>
                <w:webHidden/>
              </w:rPr>
            </w:r>
            <w:r>
              <w:rPr>
                <w:noProof/>
                <w:webHidden/>
              </w:rPr>
              <w:fldChar w:fldCharType="separate"/>
            </w:r>
            <w:r>
              <w:rPr>
                <w:noProof/>
                <w:webHidden/>
              </w:rPr>
              <w:t>10</w:t>
            </w:r>
            <w:r>
              <w:rPr>
                <w:noProof/>
                <w:webHidden/>
              </w:rPr>
              <w:fldChar w:fldCharType="end"/>
            </w:r>
          </w:hyperlink>
        </w:p>
        <w:p w14:paraId="18435B6E" w14:textId="36844148" w:rsidR="004009F5" w:rsidRDefault="004009F5">
          <w:pPr>
            <w:pStyle w:val="TOC3"/>
            <w:tabs>
              <w:tab w:val="right" w:leader="dot" w:pos="11366"/>
            </w:tabs>
            <w:rPr>
              <w:rFonts w:eastAsiaTheme="minorEastAsia"/>
              <w:noProof/>
              <w:sz w:val="22"/>
            </w:rPr>
          </w:pPr>
          <w:hyperlink w:anchor="_Toc500529972" w:history="1">
            <w:r w:rsidRPr="00834028">
              <w:rPr>
                <w:rStyle w:val="Hyperlink"/>
                <w:noProof/>
              </w:rPr>
              <w:t>Lighting</w:t>
            </w:r>
            <w:r>
              <w:rPr>
                <w:noProof/>
                <w:webHidden/>
              </w:rPr>
              <w:tab/>
            </w:r>
            <w:r>
              <w:rPr>
                <w:noProof/>
                <w:webHidden/>
              </w:rPr>
              <w:fldChar w:fldCharType="begin"/>
            </w:r>
            <w:r>
              <w:rPr>
                <w:noProof/>
                <w:webHidden/>
              </w:rPr>
              <w:instrText xml:space="preserve"> PAGEREF _Toc500529972 \h </w:instrText>
            </w:r>
            <w:r>
              <w:rPr>
                <w:noProof/>
                <w:webHidden/>
              </w:rPr>
            </w:r>
            <w:r>
              <w:rPr>
                <w:noProof/>
                <w:webHidden/>
              </w:rPr>
              <w:fldChar w:fldCharType="separate"/>
            </w:r>
            <w:r>
              <w:rPr>
                <w:noProof/>
                <w:webHidden/>
              </w:rPr>
              <w:t>10</w:t>
            </w:r>
            <w:r>
              <w:rPr>
                <w:noProof/>
                <w:webHidden/>
              </w:rPr>
              <w:fldChar w:fldCharType="end"/>
            </w:r>
          </w:hyperlink>
        </w:p>
        <w:p w14:paraId="6B173B23" w14:textId="4E51996B" w:rsidR="004009F5" w:rsidRDefault="004009F5">
          <w:pPr>
            <w:pStyle w:val="TOC3"/>
            <w:tabs>
              <w:tab w:val="right" w:leader="dot" w:pos="11366"/>
            </w:tabs>
            <w:rPr>
              <w:rFonts w:eastAsiaTheme="minorEastAsia"/>
              <w:noProof/>
              <w:sz w:val="22"/>
            </w:rPr>
          </w:pPr>
          <w:hyperlink w:anchor="_Toc500529973" w:history="1">
            <w:r w:rsidRPr="00834028">
              <w:rPr>
                <w:rStyle w:val="Hyperlink"/>
                <w:noProof/>
              </w:rPr>
              <w:t>Visual References</w:t>
            </w:r>
            <w:r>
              <w:rPr>
                <w:noProof/>
                <w:webHidden/>
              </w:rPr>
              <w:tab/>
            </w:r>
            <w:r>
              <w:rPr>
                <w:noProof/>
                <w:webHidden/>
              </w:rPr>
              <w:fldChar w:fldCharType="begin"/>
            </w:r>
            <w:r>
              <w:rPr>
                <w:noProof/>
                <w:webHidden/>
              </w:rPr>
              <w:instrText xml:space="preserve"> PAGEREF _Toc500529973 \h </w:instrText>
            </w:r>
            <w:r>
              <w:rPr>
                <w:noProof/>
                <w:webHidden/>
              </w:rPr>
            </w:r>
            <w:r>
              <w:rPr>
                <w:noProof/>
                <w:webHidden/>
              </w:rPr>
              <w:fldChar w:fldCharType="separate"/>
            </w:r>
            <w:r>
              <w:rPr>
                <w:noProof/>
                <w:webHidden/>
              </w:rPr>
              <w:t>11</w:t>
            </w:r>
            <w:r>
              <w:rPr>
                <w:noProof/>
                <w:webHidden/>
              </w:rPr>
              <w:fldChar w:fldCharType="end"/>
            </w:r>
          </w:hyperlink>
        </w:p>
        <w:p w14:paraId="7544A60C" w14:textId="5EFEEE81" w:rsidR="004009F5" w:rsidRDefault="004009F5">
          <w:pPr>
            <w:pStyle w:val="TOC2"/>
            <w:tabs>
              <w:tab w:val="right" w:leader="dot" w:pos="11366"/>
            </w:tabs>
            <w:rPr>
              <w:rFonts w:eastAsiaTheme="minorEastAsia"/>
              <w:noProof/>
              <w:sz w:val="22"/>
            </w:rPr>
          </w:pPr>
          <w:hyperlink w:anchor="_Toc500529974" w:history="1">
            <w:r w:rsidRPr="00834028">
              <w:rPr>
                <w:rStyle w:val="Hyperlink"/>
                <w:noProof/>
              </w:rPr>
              <w:t>Outer Base</w:t>
            </w:r>
            <w:r>
              <w:rPr>
                <w:noProof/>
                <w:webHidden/>
              </w:rPr>
              <w:tab/>
            </w:r>
            <w:r>
              <w:rPr>
                <w:noProof/>
                <w:webHidden/>
              </w:rPr>
              <w:fldChar w:fldCharType="begin"/>
            </w:r>
            <w:r>
              <w:rPr>
                <w:noProof/>
                <w:webHidden/>
              </w:rPr>
              <w:instrText xml:space="preserve"> PAGEREF _Toc500529974 \h </w:instrText>
            </w:r>
            <w:r>
              <w:rPr>
                <w:noProof/>
                <w:webHidden/>
              </w:rPr>
            </w:r>
            <w:r>
              <w:rPr>
                <w:noProof/>
                <w:webHidden/>
              </w:rPr>
              <w:fldChar w:fldCharType="separate"/>
            </w:r>
            <w:r>
              <w:rPr>
                <w:noProof/>
                <w:webHidden/>
              </w:rPr>
              <w:t>11</w:t>
            </w:r>
            <w:r>
              <w:rPr>
                <w:noProof/>
                <w:webHidden/>
              </w:rPr>
              <w:fldChar w:fldCharType="end"/>
            </w:r>
          </w:hyperlink>
        </w:p>
        <w:p w14:paraId="65A30FC5" w14:textId="399B4F42" w:rsidR="004009F5" w:rsidRDefault="004009F5">
          <w:pPr>
            <w:pStyle w:val="TOC3"/>
            <w:tabs>
              <w:tab w:val="right" w:leader="dot" w:pos="11366"/>
            </w:tabs>
            <w:rPr>
              <w:rFonts w:eastAsiaTheme="minorEastAsia"/>
              <w:noProof/>
              <w:sz w:val="22"/>
            </w:rPr>
          </w:pPr>
          <w:hyperlink w:anchor="_Toc500529975" w:history="1">
            <w:r w:rsidRPr="00834028">
              <w:rPr>
                <w:rStyle w:val="Hyperlink"/>
                <w:noProof/>
              </w:rPr>
              <w:t>Special Thematic Elements</w:t>
            </w:r>
            <w:r>
              <w:rPr>
                <w:noProof/>
                <w:webHidden/>
              </w:rPr>
              <w:tab/>
            </w:r>
            <w:r>
              <w:rPr>
                <w:noProof/>
                <w:webHidden/>
              </w:rPr>
              <w:fldChar w:fldCharType="begin"/>
            </w:r>
            <w:r>
              <w:rPr>
                <w:noProof/>
                <w:webHidden/>
              </w:rPr>
              <w:instrText xml:space="preserve"> PAGEREF _Toc500529975 \h </w:instrText>
            </w:r>
            <w:r>
              <w:rPr>
                <w:noProof/>
                <w:webHidden/>
              </w:rPr>
            </w:r>
            <w:r>
              <w:rPr>
                <w:noProof/>
                <w:webHidden/>
              </w:rPr>
              <w:fldChar w:fldCharType="separate"/>
            </w:r>
            <w:r>
              <w:rPr>
                <w:noProof/>
                <w:webHidden/>
              </w:rPr>
              <w:t>11</w:t>
            </w:r>
            <w:r>
              <w:rPr>
                <w:noProof/>
                <w:webHidden/>
              </w:rPr>
              <w:fldChar w:fldCharType="end"/>
            </w:r>
          </w:hyperlink>
        </w:p>
        <w:p w14:paraId="3BA0EAAF" w14:textId="1D9A014A" w:rsidR="004009F5" w:rsidRDefault="004009F5">
          <w:pPr>
            <w:pStyle w:val="TOC3"/>
            <w:tabs>
              <w:tab w:val="right" w:leader="dot" w:pos="11366"/>
            </w:tabs>
            <w:rPr>
              <w:rFonts w:eastAsiaTheme="minorEastAsia"/>
              <w:noProof/>
              <w:sz w:val="22"/>
            </w:rPr>
          </w:pPr>
          <w:hyperlink w:anchor="_Toc500529976" w:history="1">
            <w:r w:rsidRPr="00834028">
              <w:rPr>
                <w:rStyle w:val="Hyperlink"/>
                <w:noProof/>
              </w:rPr>
              <w:t>Lighting</w:t>
            </w:r>
            <w:r>
              <w:rPr>
                <w:noProof/>
                <w:webHidden/>
              </w:rPr>
              <w:tab/>
            </w:r>
            <w:r>
              <w:rPr>
                <w:noProof/>
                <w:webHidden/>
              </w:rPr>
              <w:fldChar w:fldCharType="begin"/>
            </w:r>
            <w:r>
              <w:rPr>
                <w:noProof/>
                <w:webHidden/>
              </w:rPr>
              <w:instrText xml:space="preserve"> PAGEREF _Toc500529976 \h </w:instrText>
            </w:r>
            <w:r>
              <w:rPr>
                <w:noProof/>
                <w:webHidden/>
              </w:rPr>
            </w:r>
            <w:r>
              <w:rPr>
                <w:noProof/>
                <w:webHidden/>
              </w:rPr>
              <w:fldChar w:fldCharType="separate"/>
            </w:r>
            <w:r>
              <w:rPr>
                <w:noProof/>
                <w:webHidden/>
              </w:rPr>
              <w:t>12</w:t>
            </w:r>
            <w:r>
              <w:rPr>
                <w:noProof/>
                <w:webHidden/>
              </w:rPr>
              <w:fldChar w:fldCharType="end"/>
            </w:r>
          </w:hyperlink>
        </w:p>
        <w:p w14:paraId="2758078E" w14:textId="2FCE95B5" w:rsidR="004009F5" w:rsidRDefault="004009F5">
          <w:pPr>
            <w:pStyle w:val="TOC3"/>
            <w:tabs>
              <w:tab w:val="right" w:leader="dot" w:pos="11366"/>
            </w:tabs>
            <w:rPr>
              <w:rFonts w:eastAsiaTheme="minorEastAsia"/>
              <w:noProof/>
              <w:sz w:val="22"/>
            </w:rPr>
          </w:pPr>
          <w:hyperlink w:anchor="_Toc500529977" w:history="1">
            <w:r w:rsidRPr="00834028">
              <w:rPr>
                <w:rStyle w:val="Hyperlink"/>
                <w:noProof/>
              </w:rPr>
              <w:t>Visual References</w:t>
            </w:r>
            <w:r>
              <w:rPr>
                <w:noProof/>
                <w:webHidden/>
              </w:rPr>
              <w:tab/>
            </w:r>
            <w:r>
              <w:rPr>
                <w:noProof/>
                <w:webHidden/>
              </w:rPr>
              <w:fldChar w:fldCharType="begin"/>
            </w:r>
            <w:r>
              <w:rPr>
                <w:noProof/>
                <w:webHidden/>
              </w:rPr>
              <w:instrText xml:space="preserve"> PAGEREF _Toc500529977 \h </w:instrText>
            </w:r>
            <w:r>
              <w:rPr>
                <w:noProof/>
                <w:webHidden/>
              </w:rPr>
            </w:r>
            <w:r>
              <w:rPr>
                <w:noProof/>
                <w:webHidden/>
              </w:rPr>
              <w:fldChar w:fldCharType="separate"/>
            </w:r>
            <w:r>
              <w:rPr>
                <w:noProof/>
                <w:webHidden/>
              </w:rPr>
              <w:t>12</w:t>
            </w:r>
            <w:r>
              <w:rPr>
                <w:noProof/>
                <w:webHidden/>
              </w:rPr>
              <w:fldChar w:fldCharType="end"/>
            </w:r>
          </w:hyperlink>
        </w:p>
        <w:p w14:paraId="77268D1A" w14:textId="68D00C23" w:rsidR="004009F5" w:rsidRDefault="004009F5">
          <w:pPr>
            <w:pStyle w:val="TOC2"/>
            <w:tabs>
              <w:tab w:val="right" w:leader="dot" w:pos="11366"/>
            </w:tabs>
            <w:rPr>
              <w:rFonts w:eastAsiaTheme="minorEastAsia"/>
              <w:noProof/>
              <w:sz w:val="22"/>
            </w:rPr>
          </w:pPr>
          <w:hyperlink w:anchor="_Toc500529978" w:history="1">
            <w:r w:rsidRPr="00834028">
              <w:rPr>
                <w:rStyle w:val="Hyperlink"/>
                <w:noProof/>
              </w:rPr>
              <w:t>Midground</w:t>
            </w:r>
            <w:r>
              <w:rPr>
                <w:noProof/>
                <w:webHidden/>
              </w:rPr>
              <w:tab/>
            </w:r>
            <w:r>
              <w:rPr>
                <w:noProof/>
                <w:webHidden/>
              </w:rPr>
              <w:fldChar w:fldCharType="begin"/>
            </w:r>
            <w:r>
              <w:rPr>
                <w:noProof/>
                <w:webHidden/>
              </w:rPr>
              <w:instrText xml:space="preserve"> PAGEREF _Toc500529978 \h </w:instrText>
            </w:r>
            <w:r>
              <w:rPr>
                <w:noProof/>
                <w:webHidden/>
              </w:rPr>
            </w:r>
            <w:r>
              <w:rPr>
                <w:noProof/>
                <w:webHidden/>
              </w:rPr>
              <w:fldChar w:fldCharType="separate"/>
            </w:r>
            <w:r>
              <w:rPr>
                <w:noProof/>
                <w:webHidden/>
              </w:rPr>
              <w:t>13</w:t>
            </w:r>
            <w:r>
              <w:rPr>
                <w:noProof/>
                <w:webHidden/>
              </w:rPr>
              <w:fldChar w:fldCharType="end"/>
            </w:r>
          </w:hyperlink>
        </w:p>
        <w:p w14:paraId="1D001955" w14:textId="6CC5E32C" w:rsidR="004009F5" w:rsidRDefault="004009F5">
          <w:pPr>
            <w:pStyle w:val="TOC3"/>
            <w:tabs>
              <w:tab w:val="right" w:leader="dot" w:pos="11366"/>
            </w:tabs>
            <w:rPr>
              <w:rFonts w:eastAsiaTheme="minorEastAsia"/>
              <w:noProof/>
              <w:sz w:val="22"/>
            </w:rPr>
          </w:pPr>
          <w:hyperlink w:anchor="_Toc500529979" w:history="1">
            <w:r w:rsidRPr="00834028">
              <w:rPr>
                <w:rStyle w:val="Hyperlink"/>
                <w:noProof/>
              </w:rPr>
              <w:t>Special Thematic Elements</w:t>
            </w:r>
            <w:r>
              <w:rPr>
                <w:noProof/>
                <w:webHidden/>
              </w:rPr>
              <w:tab/>
            </w:r>
            <w:r>
              <w:rPr>
                <w:noProof/>
                <w:webHidden/>
              </w:rPr>
              <w:fldChar w:fldCharType="begin"/>
            </w:r>
            <w:r>
              <w:rPr>
                <w:noProof/>
                <w:webHidden/>
              </w:rPr>
              <w:instrText xml:space="preserve"> PAGEREF _Toc500529979 \h </w:instrText>
            </w:r>
            <w:r>
              <w:rPr>
                <w:noProof/>
                <w:webHidden/>
              </w:rPr>
            </w:r>
            <w:r>
              <w:rPr>
                <w:noProof/>
                <w:webHidden/>
              </w:rPr>
              <w:fldChar w:fldCharType="separate"/>
            </w:r>
            <w:r>
              <w:rPr>
                <w:noProof/>
                <w:webHidden/>
              </w:rPr>
              <w:t>13</w:t>
            </w:r>
            <w:r>
              <w:rPr>
                <w:noProof/>
                <w:webHidden/>
              </w:rPr>
              <w:fldChar w:fldCharType="end"/>
            </w:r>
          </w:hyperlink>
        </w:p>
        <w:p w14:paraId="27D88129" w14:textId="73764CD0" w:rsidR="004009F5" w:rsidRDefault="004009F5">
          <w:pPr>
            <w:pStyle w:val="TOC3"/>
            <w:tabs>
              <w:tab w:val="right" w:leader="dot" w:pos="11366"/>
            </w:tabs>
            <w:rPr>
              <w:rFonts w:eastAsiaTheme="minorEastAsia"/>
              <w:noProof/>
              <w:sz w:val="22"/>
            </w:rPr>
          </w:pPr>
          <w:hyperlink w:anchor="_Toc500529980" w:history="1">
            <w:r w:rsidRPr="00834028">
              <w:rPr>
                <w:rStyle w:val="Hyperlink"/>
                <w:noProof/>
              </w:rPr>
              <w:t>Lighting</w:t>
            </w:r>
            <w:r>
              <w:rPr>
                <w:noProof/>
                <w:webHidden/>
              </w:rPr>
              <w:tab/>
            </w:r>
            <w:r>
              <w:rPr>
                <w:noProof/>
                <w:webHidden/>
              </w:rPr>
              <w:fldChar w:fldCharType="begin"/>
            </w:r>
            <w:r>
              <w:rPr>
                <w:noProof/>
                <w:webHidden/>
              </w:rPr>
              <w:instrText xml:space="preserve"> PAGEREF _Toc500529980 \h </w:instrText>
            </w:r>
            <w:r>
              <w:rPr>
                <w:noProof/>
                <w:webHidden/>
              </w:rPr>
            </w:r>
            <w:r>
              <w:rPr>
                <w:noProof/>
                <w:webHidden/>
              </w:rPr>
              <w:fldChar w:fldCharType="separate"/>
            </w:r>
            <w:r>
              <w:rPr>
                <w:noProof/>
                <w:webHidden/>
              </w:rPr>
              <w:t>13</w:t>
            </w:r>
            <w:r>
              <w:rPr>
                <w:noProof/>
                <w:webHidden/>
              </w:rPr>
              <w:fldChar w:fldCharType="end"/>
            </w:r>
          </w:hyperlink>
        </w:p>
        <w:p w14:paraId="37DFCCF9" w14:textId="52A02BA6" w:rsidR="004009F5" w:rsidRDefault="004009F5">
          <w:pPr>
            <w:pStyle w:val="TOC3"/>
            <w:tabs>
              <w:tab w:val="right" w:leader="dot" w:pos="11366"/>
            </w:tabs>
            <w:rPr>
              <w:rFonts w:eastAsiaTheme="minorEastAsia"/>
              <w:noProof/>
              <w:sz w:val="22"/>
            </w:rPr>
          </w:pPr>
          <w:hyperlink w:anchor="_Toc500529981" w:history="1">
            <w:r w:rsidRPr="00834028">
              <w:rPr>
                <w:rStyle w:val="Hyperlink"/>
                <w:noProof/>
              </w:rPr>
              <w:t>Visual References</w:t>
            </w:r>
            <w:r>
              <w:rPr>
                <w:noProof/>
                <w:webHidden/>
              </w:rPr>
              <w:tab/>
            </w:r>
            <w:r>
              <w:rPr>
                <w:noProof/>
                <w:webHidden/>
              </w:rPr>
              <w:fldChar w:fldCharType="begin"/>
            </w:r>
            <w:r>
              <w:rPr>
                <w:noProof/>
                <w:webHidden/>
              </w:rPr>
              <w:instrText xml:space="preserve"> PAGEREF _Toc500529981 \h </w:instrText>
            </w:r>
            <w:r>
              <w:rPr>
                <w:noProof/>
                <w:webHidden/>
              </w:rPr>
            </w:r>
            <w:r>
              <w:rPr>
                <w:noProof/>
                <w:webHidden/>
              </w:rPr>
              <w:fldChar w:fldCharType="separate"/>
            </w:r>
            <w:r>
              <w:rPr>
                <w:noProof/>
                <w:webHidden/>
              </w:rPr>
              <w:t>14</w:t>
            </w:r>
            <w:r>
              <w:rPr>
                <w:noProof/>
                <w:webHidden/>
              </w:rPr>
              <w:fldChar w:fldCharType="end"/>
            </w:r>
          </w:hyperlink>
        </w:p>
        <w:p w14:paraId="1FC74673" w14:textId="597B1E0A" w:rsidR="004009F5" w:rsidRDefault="004009F5">
          <w:pPr>
            <w:pStyle w:val="TOC2"/>
            <w:tabs>
              <w:tab w:val="right" w:leader="dot" w:pos="11366"/>
            </w:tabs>
            <w:rPr>
              <w:rFonts w:eastAsiaTheme="minorEastAsia"/>
              <w:noProof/>
              <w:sz w:val="22"/>
            </w:rPr>
          </w:pPr>
          <w:hyperlink w:anchor="_Toc500529982" w:history="1">
            <w:r w:rsidRPr="00834028">
              <w:rPr>
                <w:rStyle w:val="Hyperlink"/>
                <w:noProof/>
              </w:rPr>
              <w:t>Lowe Ground</w:t>
            </w:r>
            <w:r>
              <w:rPr>
                <w:noProof/>
                <w:webHidden/>
              </w:rPr>
              <w:tab/>
            </w:r>
            <w:r>
              <w:rPr>
                <w:noProof/>
                <w:webHidden/>
              </w:rPr>
              <w:fldChar w:fldCharType="begin"/>
            </w:r>
            <w:r>
              <w:rPr>
                <w:noProof/>
                <w:webHidden/>
              </w:rPr>
              <w:instrText xml:space="preserve"> PAGEREF _Toc500529982 \h </w:instrText>
            </w:r>
            <w:r>
              <w:rPr>
                <w:noProof/>
                <w:webHidden/>
              </w:rPr>
            </w:r>
            <w:r>
              <w:rPr>
                <w:noProof/>
                <w:webHidden/>
              </w:rPr>
              <w:fldChar w:fldCharType="separate"/>
            </w:r>
            <w:r>
              <w:rPr>
                <w:noProof/>
                <w:webHidden/>
              </w:rPr>
              <w:t>14</w:t>
            </w:r>
            <w:r>
              <w:rPr>
                <w:noProof/>
                <w:webHidden/>
              </w:rPr>
              <w:fldChar w:fldCharType="end"/>
            </w:r>
          </w:hyperlink>
        </w:p>
        <w:p w14:paraId="3AE66306" w14:textId="4E8CD847" w:rsidR="004009F5" w:rsidRDefault="004009F5">
          <w:pPr>
            <w:pStyle w:val="TOC3"/>
            <w:tabs>
              <w:tab w:val="right" w:leader="dot" w:pos="11366"/>
            </w:tabs>
            <w:rPr>
              <w:rFonts w:eastAsiaTheme="minorEastAsia"/>
              <w:noProof/>
              <w:sz w:val="22"/>
            </w:rPr>
          </w:pPr>
          <w:hyperlink w:anchor="_Toc500529983" w:history="1">
            <w:r w:rsidRPr="00834028">
              <w:rPr>
                <w:rStyle w:val="Hyperlink"/>
                <w:noProof/>
              </w:rPr>
              <w:t>Special Thematic Elements</w:t>
            </w:r>
            <w:r>
              <w:rPr>
                <w:noProof/>
                <w:webHidden/>
              </w:rPr>
              <w:tab/>
            </w:r>
            <w:r>
              <w:rPr>
                <w:noProof/>
                <w:webHidden/>
              </w:rPr>
              <w:fldChar w:fldCharType="begin"/>
            </w:r>
            <w:r>
              <w:rPr>
                <w:noProof/>
                <w:webHidden/>
              </w:rPr>
              <w:instrText xml:space="preserve"> PAGEREF _Toc500529983 \h </w:instrText>
            </w:r>
            <w:r>
              <w:rPr>
                <w:noProof/>
                <w:webHidden/>
              </w:rPr>
            </w:r>
            <w:r>
              <w:rPr>
                <w:noProof/>
                <w:webHidden/>
              </w:rPr>
              <w:fldChar w:fldCharType="separate"/>
            </w:r>
            <w:r>
              <w:rPr>
                <w:noProof/>
                <w:webHidden/>
              </w:rPr>
              <w:t>14</w:t>
            </w:r>
            <w:r>
              <w:rPr>
                <w:noProof/>
                <w:webHidden/>
              </w:rPr>
              <w:fldChar w:fldCharType="end"/>
            </w:r>
          </w:hyperlink>
        </w:p>
        <w:p w14:paraId="3371AE54" w14:textId="1D380987" w:rsidR="004009F5" w:rsidRDefault="004009F5">
          <w:pPr>
            <w:pStyle w:val="TOC3"/>
            <w:tabs>
              <w:tab w:val="right" w:leader="dot" w:pos="11366"/>
            </w:tabs>
            <w:rPr>
              <w:rFonts w:eastAsiaTheme="minorEastAsia"/>
              <w:noProof/>
              <w:sz w:val="22"/>
            </w:rPr>
          </w:pPr>
          <w:hyperlink w:anchor="_Toc500529984" w:history="1">
            <w:r w:rsidRPr="00834028">
              <w:rPr>
                <w:rStyle w:val="Hyperlink"/>
                <w:noProof/>
              </w:rPr>
              <w:t>Lighting</w:t>
            </w:r>
            <w:r>
              <w:rPr>
                <w:noProof/>
                <w:webHidden/>
              </w:rPr>
              <w:tab/>
            </w:r>
            <w:r>
              <w:rPr>
                <w:noProof/>
                <w:webHidden/>
              </w:rPr>
              <w:fldChar w:fldCharType="begin"/>
            </w:r>
            <w:r>
              <w:rPr>
                <w:noProof/>
                <w:webHidden/>
              </w:rPr>
              <w:instrText xml:space="preserve"> PAGEREF _Toc500529984 \h </w:instrText>
            </w:r>
            <w:r>
              <w:rPr>
                <w:noProof/>
                <w:webHidden/>
              </w:rPr>
            </w:r>
            <w:r>
              <w:rPr>
                <w:noProof/>
                <w:webHidden/>
              </w:rPr>
              <w:fldChar w:fldCharType="separate"/>
            </w:r>
            <w:r>
              <w:rPr>
                <w:noProof/>
                <w:webHidden/>
              </w:rPr>
              <w:t>14</w:t>
            </w:r>
            <w:r>
              <w:rPr>
                <w:noProof/>
                <w:webHidden/>
              </w:rPr>
              <w:fldChar w:fldCharType="end"/>
            </w:r>
          </w:hyperlink>
        </w:p>
        <w:p w14:paraId="2B399B7E" w14:textId="2E58E6C0" w:rsidR="004009F5" w:rsidRDefault="004009F5">
          <w:pPr>
            <w:pStyle w:val="TOC3"/>
            <w:tabs>
              <w:tab w:val="right" w:leader="dot" w:pos="11366"/>
            </w:tabs>
            <w:rPr>
              <w:rFonts w:eastAsiaTheme="minorEastAsia"/>
              <w:noProof/>
              <w:sz w:val="22"/>
            </w:rPr>
          </w:pPr>
          <w:hyperlink w:anchor="_Toc500529985" w:history="1">
            <w:r w:rsidRPr="00834028">
              <w:rPr>
                <w:rStyle w:val="Hyperlink"/>
                <w:noProof/>
              </w:rPr>
              <w:t>Visual References</w:t>
            </w:r>
            <w:r>
              <w:rPr>
                <w:noProof/>
                <w:webHidden/>
              </w:rPr>
              <w:tab/>
            </w:r>
            <w:r>
              <w:rPr>
                <w:noProof/>
                <w:webHidden/>
              </w:rPr>
              <w:fldChar w:fldCharType="begin"/>
            </w:r>
            <w:r>
              <w:rPr>
                <w:noProof/>
                <w:webHidden/>
              </w:rPr>
              <w:instrText xml:space="preserve"> PAGEREF _Toc500529985 \h </w:instrText>
            </w:r>
            <w:r>
              <w:rPr>
                <w:noProof/>
                <w:webHidden/>
              </w:rPr>
            </w:r>
            <w:r>
              <w:rPr>
                <w:noProof/>
                <w:webHidden/>
              </w:rPr>
              <w:fldChar w:fldCharType="separate"/>
            </w:r>
            <w:r>
              <w:rPr>
                <w:noProof/>
                <w:webHidden/>
              </w:rPr>
              <w:t>15</w:t>
            </w:r>
            <w:r>
              <w:rPr>
                <w:noProof/>
                <w:webHidden/>
              </w:rPr>
              <w:fldChar w:fldCharType="end"/>
            </w:r>
          </w:hyperlink>
        </w:p>
        <w:p w14:paraId="5C0EF57B" w14:textId="090B334B" w:rsidR="004009F5" w:rsidRDefault="004009F5">
          <w:pPr>
            <w:pStyle w:val="TOC1"/>
            <w:tabs>
              <w:tab w:val="left" w:pos="400"/>
              <w:tab w:val="right" w:leader="dot" w:pos="11366"/>
            </w:tabs>
            <w:rPr>
              <w:rFonts w:eastAsiaTheme="minorEastAsia"/>
              <w:noProof/>
              <w:sz w:val="22"/>
            </w:rPr>
          </w:pPr>
          <w:hyperlink w:anchor="_Toc500529986" w:history="1">
            <w:r w:rsidRPr="00834028">
              <w:rPr>
                <w:rStyle w:val="Hyperlink"/>
                <w:noProof/>
              </w:rPr>
              <w:t>4.</w:t>
            </w:r>
            <w:r>
              <w:rPr>
                <w:rFonts w:eastAsiaTheme="minorEastAsia"/>
                <w:noProof/>
                <w:sz w:val="22"/>
              </w:rPr>
              <w:tab/>
            </w:r>
            <w:r w:rsidRPr="00834028">
              <w:rPr>
                <w:rStyle w:val="Hyperlink"/>
                <w:noProof/>
              </w:rPr>
              <w:t>References</w:t>
            </w:r>
            <w:r>
              <w:rPr>
                <w:noProof/>
                <w:webHidden/>
              </w:rPr>
              <w:tab/>
            </w:r>
            <w:r>
              <w:rPr>
                <w:noProof/>
                <w:webHidden/>
              </w:rPr>
              <w:fldChar w:fldCharType="begin"/>
            </w:r>
            <w:r>
              <w:rPr>
                <w:noProof/>
                <w:webHidden/>
              </w:rPr>
              <w:instrText xml:space="preserve"> PAGEREF _Toc500529986 \h </w:instrText>
            </w:r>
            <w:r>
              <w:rPr>
                <w:noProof/>
                <w:webHidden/>
              </w:rPr>
            </w:r>
            <w:r>
              <w:rPr>
                <w:noProof/>
                <w:webHidden/>
              </w:rPr>
              <w:fldChar w:fldCharType="separate"/>
            </w:r>
            <w:r>
              <w:rPr>
                <w:noProof/>
                <w:webHidden/>
              </w:rPr>
              <w:t>15</w:t>
            </w:r>
            <w:r>
              <w:rPr>
                <w:noProof/>
                <w:webHidden/>
              </w:rPr>
              <w:fldChar w:fldCharType="end"/>
            </w:r>
          </w:hyperlink>
        </w:p>
        <w:p w14:paraId="26053780" w14:textId="6E08184B" w:rsidR="00E82F73" w:rsidRDefault="00E82F73">
          <w:r>
            <w:rPr>
              <w:b/>
              <w:bCs/>
              <w:noProof/>
            </w:rPr>
            <w:fldChar w:fldCharType="end"/>
          </w:r>
        </w:p>
      </w:sdtContent>
    </w:sdt>
    <w:p w14:paraId="312EFD1F" w14:textId="77777777" w:rsidR="00E82F73" w:rsidRDefault="00E82F73"/>
    <w:p w14:paraId="72B15D02" w14:textId="77777777" w:rsidR="00E82F73" w:rsidRDefault="00E82F73"/>
    <w:p w14:paraId="194A1243" w14:textId="77777777" w:rsidR="00E82F73" w:rsidRDefault="00E82F73">
      <w:pPr>
        <w:rPr>
          <w:rFonts w:eastAsiaTheme="majorEastAsia" w:cstheme="majorBidi"/>
          <w:color w:val="2E74B5" w:themeColor="accent1" w:themeShade="BF"/>
          <w:sz w:val="40"/>
          <w:szCs w:val="32"/>
        </w:rPr>
      </w:pPr>
      <w:bookmarkStart w:id="4" w:name="_Toc397506727"/>
      <w:r>
        <w:br w:type="page"/>
      </w:r>
    </w:p>
    <w:p w14:paraId="49AB439F" w14:textId="77777777" w:rsidR="007C16E0" w:rsidRDefault="00442348" w:rsidP="00947FC1">
      <w:pPr>
        <w:pStyle w:val="Heading1"/>
      </w:pPr>
      <w:bookmarkStart w:id="5" w:name="_Toc397506817"/>
      <w:bookmarkStart w:id="6" w:name="_Toc500529946"/>
      <w:r>
        <w:lastRenderedPageBreak/>
        <w:t>Overview</w:t>
      </w:r>
      <w:bookmarkEnd w:id="4"/>
      <w:bookmarkEnd w:id="5"/>
      <w:bookmarkEnd w:id="6"/>
    </w:p>
    <w:p w14:paraId="4A4DF5D7" w14:textId="77777777" w:rsidR="00442348" w:rsidRDefault="00442348" w:rsidP="00442348">
      <w:pPr>
        <w:pStyle w:val="Heading2"/>
      </w:pPr>
      <w:bookmarkStart w:id="7" w:name="_Toc397506728"/>
      <w:bookmarkStart w:id="8" w:name="_Toc397506818"/>
      <w:bookmarkStart w:id="9" w:name="_Toc500529947"/>
      <w:commentRangeStart w:id="10"/>
      <w:r>
        <w:t>Map</w:t>
      </w:r>
      <w:bookmarkEnd w:id="7"/>
      <w:bookmarkEnd w:id="8"/>
      <w:commentRangeEnd w:id="10"/>
      <w:r w:rsidR="00246725">
        <w:rPr>
          <w:rStyle w:val="CommentReference"/>
          <w:rFonts w:eastAsiaTheme="minorHAnsi" w:cstheme="minorBidi"/>
          <w:color w:val="auto"/>
        </w:rPr>
        <w:commentReference w:id="10"/>
      </w:r>
      <w:bookmarkEnd w:id="9"/>
    </w:p>
    <w:p w14:paraId="2BDD1319" w14:textId="65387EB2" w:rsidR="007336EC" w:rsidRDefault="00C3281E" w:rsidP="00670058">
      <w:pPr>
        <w:jc w:val="center"/>
      </w:pPr>
      <w:r>
        <w:rPr>
          <w:b/>
          <w:noProof/>
        </w:rPr>
        <w:drawing>
          <wp:inline distT="0" distB="0" distL="0" distR="0" wp14:anchorId="520E9AAC" wp14:editId="75B48229">
            <wp:extent cx="6217920" cy="61561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20888" cy="6159062"/>
                    </a:xfrm>
                    <a:prstGeom prst="rect">
                      <a:avLst/>
                    </a:prstGeom>
                    <a:noFill/>
                    <a:ln>
                      <a:noFill/>
                    </a:ln>
                  </pic:spPr>
                </pic:pic>
              </a:graphicData>
            </a:graphic>
          </wp:inline>
        </w:drawing>
      </w:r>
    </w:p>
    <w:p w14:paraId="2CF55659" w14:textId="5BB86CDA" w:rsidR="00FA61C2" w:rsidRPr="00C653FB" w:rsidRDefault="00FA61C2" w:rsidP="00670058">
      <w:pPr>
        <w:jc w:val="center"/>
      </w:pPr>
      <w:r w:rsidRPr="00C653FB">
        <w:rPr>
          <w:b/>
        </w:rPr>
        <w:t>Figure 1</w:t>
      </w:r>
      <w:r w:rsidR="00C653FB">
        <w:rPr>
          <w:b/>
        </w:rPr>
        <w:t xml:space="preserve"> – </w:t>
      </w:r>
      <w:r w:rsidR="00D614FE">
        <w:t xml:space="preserve">An overview map </w:t>
      </w:r>
      <w:r w:rsidR="00C653FB">
        <w:t>of Egocentric Empanadas</w:t>
      </w:r>
      <w:r w:rsidR="00184649">
        <w:t xml:space="preserve"> with the original outer base shape</w:t>
      </w:r>
    </w:p>
    <w:p w14:paraId="5B325F53" w14:textId="77777777" w:rsidR="00442348" w:rsidRDefault="00442348" w:rsidP="00442348">
      <w:pPr>
        <w:pStyle w:val="Heading2"/>
      </w:pPr>
      <w:bookmarkStart w:id="11" w:name="_Toc397506730"/>
      <w:bookmarkStart w:id="12" w:name="_Toc397506820"/>
      <w:bookmarkStart w:id="13" w:name="_Toc500529948"/>
      <w:commentRangeStart w:id="14"/>
      <w:r>
        <w:t>Summary</w:t>
      </w:r>
      <w:bookmarkEnd w:id="11"/>
      <w:bookmarkEnd w:id="12"/>
      <w:commentRangeEnd w:id="14"/>
      <w:r w:rsidR="00246725">
        <w:rPr>
          <w:rStyle w:val="CommentReference"/>
          <w:rFonts w:eastAsiaTheme="minorHAnsi" w:cstheme="minorBidi"/>
          <w:color w:val="auto"/>
        </w:rPr>
        <w:commentReference w:id="14"/>
      </w:r>
      <w:bookmarkEnd w:id="13"/>
    </w:p>
    <w:p w14:paraId="0799F3CB" w14:textId="77777777" w:rsidR="00D20D9B" w:rsidRDefault="00C3549D" w:rsidP="00A57418">
      <w:r>
        <w:t>Egocentric Empanadas is a Capture the Flag (CTF)</w:t>
      </w:r>
      <w:r w:rsidR="00C67F7E">
        <w:t xml:space="preserve"> multiplayer</w:t>
      </w:r>
      <w:r w:rsidR="00764051">
        <w:t xml:space="preserve"> map</w:t>
      </w:r>
      <w:r w:rsidR="00B45E05">
        <w:t xml:space="preserve"> </w:t>
      </w:r>
      <w:r w:rsidR="00C67F7E">
        <w:t>where two opposing teams</w:t>
      </w:r>
      <w:r w:rsidR="005C0BDA">
        <w:t xml:space="preserve"> </w:t>
      </w:r>
      <w:r w:rsidR="00C67F7E">
        <w:t>fight each other to</w:t>
      </w:r>
      <w:r w:rsidR="004A2B9B">
        <w:t xml:space="preserve"> capture</w:t>
      </w:r>
      <w:r w:rsidR="00C67F7E">
        <w:t xml:space="preserve"> the other team’s flag</w:t>
      </w:r>
      <w:r w:rsidR="004A2B9B">
        <w:t xml:space="preserve"> and return it to their base to score points</w:t>
      </w:r>
      <w:r w:rsidR="003A7428">
        <w:t>. This is a map</w:t>
      </w:r>
      <w:r w:rsidR="00764051">
        <w:t xml:space="preserve"> developed for Unreal Tournam</w:t>
      </w:r>
      <w:r w:rsidR="004A2B9B">
        <w:t>ent 4 with a focus on fast-pace</w:t>
      </w:r>
      <w:r w:rsidR="00764051">
        <w:t xml:space="preserve"> gameplay</w:t>
      </w:r>
      <w:r w:rsidR="00B45E05">
        <w:t>, and it is designed for 8 players (4 players per team)</w:t>
      </w:r>
      <w:r w:rsidR="00764051">
        <w:t>.</w:t>
      </w:r>
      <w:r w:rsidR="004A2B9B">
        <w:t xml:space="preserve"> </w:t>
      </w:r>
    </w:p>
    <w:p w14:paraId="2AC0FCB3" w14:textId="3CB64EF6" w:rsidR="00E43EBB" w:rsidRPr="007336EC" w:rsidRDefault="00CC73B6" w:rsidP="007336EC">
      <w:r>
        <w:t xml:space="preserve">This is an open space arena with almost no enclosed room </w:t>
      </w:r>
      <w:r w:rsidR="00E43EBB">
        <w:t>floating</w:t>
      </w:r>
      <w:r w:rsidR="00F979C7">
        <w:t xml:space="preserve"> in outer space</w:t>
      </w:r>
      <w:r w:rsidR="008401DA">
        <w:t xml:space="preserve"> similar to The Longest Yard deathmatch map</w:t>
      </w:r>
      <w:r w:rsidR="00F979C7">
        <w:t xml:space="preserve"> from Quake </w:t>
      </w:r>
      <w:proofErr w:type="gramStart"/>
      <w:r w:rsidR="00F979C7">
        <w:t>III</w:t>
      </w:r>
      <w:r w:rsidR="00F979C7">
        <w:rPr>
          <w:vertAlign w:val="superscript"/>
        </w:rPr>
        <w:t>[</w:t>
      </w:r>
      <w:proofErr w:type="gramEnd"/>
      <w:r w:rsidR="00F979C7">
        <w:rPr>
          <w:vertAlign w:val="superscript"/>
        </w:rPr>
        <w:t>1]</w:t>
      </w:r>
      <w:r w:rsidR="00D20D9B">
        <w:t>, and</w:t>
      </w:r>
      <w:r w:rsidR="00F300FD">
        <w:t xml:space="preserve"> </w:t>
      </w:r>
      <w:r>
        <w:t>Its</w:t>
      </w:r>
      <w:r w:rsidR="00F979C7">
        <w:t xml:space="preserve"> overall </w:t>
      </w:r>
      <w:r>
        <w:t>shape is lineal so that</w:t>
      </w:r>
      <w:r w:rsidR="00F979C7">
        <w:t xml:space="preserve"> the bases are at opposite ends of the map and are directly facing each other</w:t>
      </w:r>
      <w:r w:rsidR="00D20D9B">
        <w:t>. E</w:t>
      </w:r>
      <w:r w:rsidR="00F300FD">
        <w:t>ach area of the map has varying elevation so that the bases and the flag area are set at the highest altitude, making them visible from almost anywhere in the level, and the middle and lower ground are set at the lowest altitude</w:t>
      </w:r>
      <w:r w:rsidR="00B87FA3">
        <w:t>.</w:t>
      </w:r>
      <w:r w:rsidR="00336DE1">
        <w:t xml:space="preserve"> This map also provides several jump pads</w:t>
      </w:r>
      <w:r w:rsidR="00764051">
        <w:t xml:space="preserve"> with long trajectories</w:t>
      </w:r>
      <w:r w:rsidR="00336DE1">
        <w:t xml:space="preserve"> for</w:t>
      </w:r>
      <w:r w:rsidR="00A808CE">
        <w:t xml:space="preserve"> player</w:t>
      </w:r>
      <w:r w:rsidR="00336DE1">
        <w:t>s</w:t>
      </w:r>
      <w:r w:rsidR="00A808CE">
        <w:t xml:space="preserve"> to quickly</w:t>
      </w:r>
      <w:r w:rsidR="00764051">
        <w:t xml:space="preserve"> fly around the map like in Rise of The </w:t>
      </w:r>
      <w:proofErr w:type="gramStart"/>
      <w:r w:rsidR="00764051">
        <w:t>Triad</w:t>
      </w:r>
      <w:r w:rsidR="00764051">
        <w:rPr>
          <w:vertAlign w:val="superscript"/>
        </w:rPr>
        <w:t>[</w:t>
      </w:r>
      <w:proofErr w:type="gramEnd"/>
      <w:r w:rsidR="00764051">
        <w:rPr>
          <w:vertAlign w:val="superscript"/>
        </w:rPr>
        <w:t>2]</w:t>
      </w:r>
      <w:r w:rsidR="008401DA">
        <w:t xml:space="preserve"> and engage in</w:t>
      </w:r>
      <w:r w:rsidR="00336DE1">
        <w:t xml:space="preserve"> mid-air combat.</w:t>
      </w:r>
    </w:p>
    <w:p w14:paraId="76F1D301" w14:textId="6333CA1E" w:rsidR="007336EC" w:rsidRDefault="00442348">
      <w:pPr>
        <w:pStyle w:val="Heading2"/>
        <w:pPrChange w:id="15" w:author="William Blok" w:date="2017-11-16T19:01:00Z">
          <w:pPr/>
        </w:pPrChange>
      </w:pPr>
      <w:bookmarkStart w:id="16" w:name="_Toc397506731"/>
      <w:bookmarkStart w:id="17" w:name="_Toc397506821"/>
      <w:bookmarkStart w:id="18" w:name="_Toc500529949"/>
      <w:commentRangeStart w:id="19"/>
      <w:r>
        <w:lastRenderedPageBreak/>
        <w:t>Hook</w:t>
      </w:r>
      <w:ins w:id="20" w:author="William Blok" w:date="2017-11-16T19:01:00Z">
        <w:r w:rsidR="00DD3317">
          <w:t>s</w:t>
        </w:r>
      </w:ins>
      <w:bookmarkEnd w:id="18"/>
      <w:del w:id="21" w:author="William Blok" w:date="2017-11-16T19:01:00Z">
        <w:r w:rsidDel="00DD3317">
          <w:delText>(s)</w:delText>
        </w:r>
        <w:bookmarkEnd w:id="16"/>
        <w:bookmarkEnd w:id="17"/>
        <w:commentRangeEnd w:id="19"/>
        <w:r w:rsidR="00246725" w:rsidDel="00DD3317">
          <w:rPr>
            <w:rStyle w:val="CommentReference"/>
            <w:rFonts w:eastAsiaTheme="minorHAnsi" w:cstheme="minorBidi"/>
            <w:color w:val="auto"/>
          </w:rPr>
          <w:commentReference w:id="19"/>
        </w:r>
      </w:del>
    </w:p>
    <w:p w14:paraId="64FA2CD7" w14:textId="3B1D942A" w:rsidR="00764051" w:rsidRDefault="005D3CA1" w:rsidP="00764051">
      <w:pPr>
        <w:pStyle w:val="ListParagraph"/>
        <w:numPr>
          <w:ilvl w:val="0"/>
          <w:numId w:val="7"/>
        </w:numPr>
      </w:pPr>
      <w:r>
        <w:t>It is an o</w:t>
      </w:r>
      <w:r w:rsidR="007D44B1">
        <w:t>pen space map</w:t>
      </w:r>
      <w:r w:rsidR="00087238">
        <w:t xml:space="preserve"> </w:t>
      </w:r>
      <w:r>
        <w:t>set in outer space where players can see each other from very far away</w:t>
      </w:r>
      <w:r w:rsidR="007C6FEE">
        <w:t>.</w:t>
      </w:r>
    </w:p>
    <w:p w14:paraId="523ED8EA" w14:textId="2644D880" w:rsidR="007D44B1" w:rsidRDefault="007C6FEE" w:rsidP="00764051">
      <w:pPr>
        <w:pStyle w:val="ListParagraph"/>
        <w:numPr>
          <w:ilvl w:val="0"/>
          <w:numId w:val="7"/>
        </w:numPr>
      </w:pPr>
      <w:r>
        <w:t>It makes e</w:t>
      </w:r>
      <w:r w:rsidR="00087238">
        <w:t>xtensive use of jump pads, some of which players can use to quickly fly around the level and land directly into the enemy’s flag</w:t>
      </w:r>
      <w:r>
        <w:t>.</w:t>
      </w:r>
    </w:p>
    <w:p w14:paraId="389B38A1" w14:textId="5846A48F" w:rsidR="00087238" w:rsidRDefault="007C6FEE" w:rsidP="00764051">
      <w:pPr>
        <w:pStyle w:val="ListParagraph"/>
        <w:numPr>
          <w:ilvl w:val="0"/>
          <w:numId w:val="7"/>
        </w:numPr>
      </w:pPr>
      <w:r>
        <w:t>It e</w:t>
      </w:r>
      <w:r w:rsidR="005D3CA1">
        <w:t>ncourages very fast-paced gameplay</w:t>
      </w:r>
      <w:r>
        <w:t>.</w:t>
      </w:r>
    </w:p>
    <w:p w14:paraId="745FD13F" w14:textId="1F604A30" w:rsidR="005D3CA1" w:rsidRDefault="007C6FEE" w:rsidP="00764051">
      <w:pPr>
        <w:pStyle w:val="ListParagraph"/>
        <w:numPr>
          <w:ilvl w:val="0"/>
          <w:numId w:val="7"/>
        </w:numPr>
      </w:pPr>
      <w:r>
        <w:t>It has chutes for players to</w:t>
      </w:r>
      <w:r w:rsidR="005D3CA1">
        <w:t xml:space="preserve"> </w:t>
      </w:r>
      <w:r>
        <w:t>s</w:t>
      </w:r>
      <w:r w:rsidR="005D3CA1">
        <w:t>lide down from the flag area to the outer flag area and to the midground</w:t>
      </w:r>
      <w:r>
        <w:t>.</w:t>
      </w:r>
    </w:p>
    <w:p w14:paraId="59F246AA" w14:textId="45B14995" w:rsidR="005D3CA1" w:rsidRPr="007336EC" w:rsidRDefault="003E76AF" w:rsidP="00764051">
      <w:pPr>
        <w:pStyle w:val="ListParagraph"/>
        <w:numPr>
          <w:ilvl w:val="0"/>
          <w:numId w:val="7"/>
        </w:numPr>
      </w:pPr>
      <w:r>
        <w:t xml:space="preserve">The map </w:t>
      </w:r>
      <w:proofErr w:type="gramStart"/>
      <w:r>
        <w:t>title</w:t>
      </w:r>
      <w:proofErr w:type="gramEnd"/>
    </w:p>
    <w:p w14:paraId="3638BCDC" w14:textId="77777777" w:rsidR="00442348" w:rsidRDefault="00442348" w:rsidP="00442348">
      <w:pPr>
        <w:pStyle w:val="Heading2"/>
      </w:pPr>
      <w:bookmarkStart w:id="22" w:name="_Toc397506732"/>
      <w:bookmarkStart w:id="23" w:name="_Toc397506822"/>
      <w:bookmarkStart w:id="24" w:name="_Toc500529950"/>
      <w:commentRangeStart w:id="25"/>
      <w:r>
        <w:t>Development Schedule</w:t>
      </w:r>
      <w:bookmarkEnd w:id="22"/>
      <w:bookmarkEnd w:id="23"/>
      <w:commentRangeEnd w:id="25"/>
      <w:r w:rsidR="00246725">
        <w:rPr>
          <w:rStyle w:val="CommentReference"/>
          <w:rFonts w:eastAsiaTheme="minorHAnsi" w:cstheme="minorBidi"/>
          <w:color w:val="auto"/>
        </w:rPr>
        <w:commentReference w:id="25"/>
      </w:r>
      <w:bookmarkEnd w:id="24"/>
    </w:p>
    <w:p w14:paraId="39B20230" w14:textId="7070F6B7" w:rsidR="004A6D6D" w:rsidRDefault="004A6D6D" w:rsidP="004A6D6D"/>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4"/>
        <w:gridCol w:w="1956"/>
        <w:gridCol w:w="6110"/>
      </w:tblGrid>
      <w:tr w:rsidR="001B646B" w:rsidRPr="001B646B" w14:paraId="151DD29E" w14:textId="77777777" w:rsidTr="001B646B">
        <w:trPr>
          <w:trHeight w:val="300"/>
        </w:trPr>
        <w:tc>
          <w:tcPr>
            <w:tcW w:w="1294" w:type="dxa"/>
            <w:shd w:val="clear" w:color="auto" w:fill="auto"/>
            <w:noWrap/>
            <w:vAlign w:val="bottom"/>
            <w:hideMark/>
          </w:tcPr>
          <w:p w14:paraId="747F24F8" w14:textId="77777777" w:rsidR="001B646B" w:rsidRPr="001B646B" w:rsidRDefault="001B646B" w:rsidP="001B646B">
            <w:pPr>
              <w:spacing w:after="0" w:line="240" w:lineRule="auto"/>
              <w:rPr>
                <w:rFonts w:ascii="Calibri" w:eastAsia="Times New Roman" w:hAnsi="Calibri" w:cs="Calibri"/>
                <w:color w:val="000000"/>
                <w:sz w:val="22"/>
              </w:rPr>
            </w:pPr>
            <w:r w:rsidRPr="001B646B">
              <w:rPr>
                <w:rFonts w:ascii="Calibri" w:eastAsia="Times New Roman" w:hAnsi="Calibri" w:cs="Calibri"/>
                <w:color w:val="000000"/>
                <w:sz w:val="22"/>
              </w:rPr>
              <w:t>Date</w:t>
            </w:r>
          </w:p>
        </w:tc>
        <w:tc>
          <w:tcPr>
            <w:tcW w:w="1956" w:type="dxa"/>
            <w:shd w:val="clear" w:color="auto" w:fill="auto"/>
            <w:noWrap/>
            <w:vAlign w:val="bottom"/>
            <w:hideMark/>
          </w:tcPr>
          <w:p w14:paraId="4CBA29B1" w14:textId="77777777" w:rsidR="001B646B" w:rsidRPr="001B646B" w:rsidRDefault="001B646B" w:rsidP="001B646B">
            <w:pPr>
              <w:spacing w:after="0" w:line="240" w:lineRule="auto"/>
              <w:rPr>
                <w:rFonts w:ascii="Calibri" w:eastAsia="Times New Roman" w:hAnsi="Calibri" w:cs="Calibri"/>
                <w:color w:val="000000"/>
                <w:sz w:val="22"/>
              </w:rPr>
            </w:pPr>
            <w:r w:rsidRPr="001B646B">
              <w:rPr>
                <w:rFonts w:ascii="Calibri" w:eastAsia="Times New Roman" w:hAnsi="Calibri" w:cs="Calibri"/>
                <w:color w:val="000000"/>
                <w:sz w:val="22"/>
              </w:rPr>
              <w:t>Milestone</w:t>
            </w:r>
          </w:p>
        </w:tc>
        <w:tc>
          <w:tcPr>
            <w:tcW w:w="6110" w:type="dxa"/>
            <w:shd w:val="clear" w:color="auto" w:fill="auto"/>
            <w:noWrap/>
            <w:vAlign w:val="bottom"/>
            <w:hideMark/>
          </w:tcPr>
          <w:p w14:paraId="1CDE3ED9" w14:textId="77777777" w:rsidR="001B646B" w:rsidRPr="001B646B" w:rsidRDefault="001B646B" w:rsidP="001B646B">
            <w:pPr>
              <w:spacing w:after="0" w:line="240" w:lineRule="auto"/>
              <w:rPr>
                <w:rFonts w:ascii="Calibri" w:eastAsia="Times New Roman" w:hAnsi="Calibri" w:cs="Calibri"/>
                <w:color w:val="000000"/>
                <w:sz w:val="22"/>
              </w:rPr>
            </w:pPr>
            <w:r w:rsidRPr="001B646B">
              <w:rPr>
                <w:rFonts w:ascii="Calibri" w:eastAsia="Times New Roman" w:hAnsi="Calibri" w:cs="Calibri"/>
                <w:color w:val="000000"/>
                <w:sz w:val="22"/>
              </w:rPr>
              <w:t>Condition of Satisfaction</w:t>
            </w:r>
          </w:p>
        </w:tc>
      </w:tr>
      <w:tr w:rsidR="003E76AF" w:rsidRPr="001B646B" w14:paraId="32D27331" w14:textId="77777777" w:rsidTr="001B646B">
        <w:trPr>
          <w:trHeight w:val="300"/>
        </w:trPr>
        <w:tc>
          <w:tcPr>
            <w:tcW w:w="1294" w:type="dxa"/>
            <w:shd w:val="clear" w:color="auto" w:fill="auto"/>
            <w:noWrap/>
            <w:vAlign w:val="bottom"/>
            <w:hideMark/>
          </w:tcPr>
          <w:p w14:paraId="3425AB53" w14:textId="6A18A0EE" w:rsidR="003E76AF" w:rsidRPr="001B646B" w:rsidRDefault="003E76AF" w:rsidP="003E76A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19-Oct-17</w:t>
            </w:r>
          </w:p>
        </w:tc>
        <w:tc>
          <w:tcPr>
            <w:tcW w:w="1956" w:type="dxa"/>
            <w:shd w:val="clear" w:color="auto" w:fill="auto"/>
            <w:noWrap/>
            <w:vAlign w:val="bottom"/>
            <w:hideMark/>
          </w:tcPr>
          <w:p w14:paraId="242A6446" w14:textId="0EC8217A" w:rsidR="003E76AF" w:rsidRPr="001B646B" w:rsidRDefault="003E76AF" w:rsidP="003E76AF">
            <w:pPr>
              <w:spacing w:after="0" w:line="240" w:lineRule="auto"/>
              <w:rPr>
                <w:rFonts w:ascii="Calibri" w:eastAsia="Times New Roman" w:hAnsi="Calibri" w:cs="Calibri"/>
                <w:color w:val="000000"/>
                <w:sz w:val="22"/>
              </w:rPr>
            </w:pPr>
            <w:r>
              <w:rPr>
                <w:rFonts w:ascii="Calibri" w:eastAsia="Times New Roman" w:hAnsi="Calibri" w:cs="Calibri"/>
                <w:color w:val="000000"/>
                <w:sz w:val="22"/>
              </w:rPr>
              <w:t>Level concept and sketch</w:t>
            </w:r>
          </w:p>
        </w:tc>
        <w:tc>
          <w:tcPr>
            <w:tcW w:w="6110" w:type="dxa"/>
            <w:shd w:val="clear" w:color="auto" w:fill="auto"/>
            <w:noWrap/>
            <w:vAlign w:val="bottom"/>
            <w:hideMark/>
          </w:tcPr>
          <w:p w14:paraId="09559219" w14:textId="0CD9717F" w:rsidR="003E76AF" w:rsidRPr="001B646B" w:rsidRDefault="003E76AF" w:rsidP="003E76AF">
            <w:pPr>
              <w:spacing w:after="0" w:line="240" w:lineRule="auto"/>
              <w:rPr>
                <w:rFonts w:ascii="Calibri" w:eastAsia="Times New Roman" w:hAnsi="Calibri" w:cs="Calibri"/>
                <w:color w:val="000000"/>
                <w:sz w:val="22"/>
              </w:rPr>
            </w:pPr>
            <w:r>
              <w:rPr>
                <w:rFonts w:ascii="Calibri" w:eastAsia="Times New Roman" w:hAnsi="Calibri" w:cs="Calibri"/>
                <w:color w:val="000000"/>
                <w:sz w:val="22"/>
              </w:rPr>
              <w:t>Have a detailed plan for creating a CTF map</w:t>
            </w:r>
          </w:p>
        </w:tc>
      </w:tr>
      <w:tr w:rsidR="003E76AF" w:rsidRPr="001B646B" w14:paraId="53205F52" w14:textId="77777777" w:rsidTr="001B646B">
        <w:trPr>
          <w:trHeight w:val="300"/>
        </w:trPr>
        <w:tc>
          <w:tcPr>
            <w:tcW w:w="1294" w:type="dxa"/>
            <w:shd w:val="clear" w:color="auto" w:fill="auto"/>
            <w:noWrap/>
            <w:vAlign w:val="bottom"/>
            <w:hideMark/>
          </w:tcPr>
          <w:p w14:paraId="4E99FBC9" w14:textId="18C7E9E4" w:rsidR="003E76AF" w:rsidRPr="001B646B" w:rsidRDefault="003E76AF" w:rsidP="003E76A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27-Oct-17</w:t>
            </w:r>
          </w:p>
        </w:tc>
        <w:tc>
          <w:tcPr>
            <w:tcW w:w="1956" w:type="dxa"/>
            <w:shd w:val="clear" w:color="auto" w:fill="auto"/>
            <w:noWrap/>
            <w:vAlign w:val="bottom"/>
            <w:hideMark/>
          </w:tcPr>
          <w:p w14:paraId="045D37D2" w14:textId="56979045" w:rsidR="003E76AF" w:rsidRPr="001B646B" w:rsidRDefault="003E76AF" w:rsidP="003E76AF">
            <w:pPr>
              <w:spacing w:after="0" w:line="240" w:lineRule="auto"/>
              <w:rPr>
                <w:rFonts w:ascii="Calibri" w:eastAsia="Times New Roman" w:hAnsi="Calibri" w:cs="Calibri"/>
                <w:color w:val="000000"/>
                <w:sz w:val="22"/>
              </w:rPr>
            </w:pPr>
            <w:r>
              <w:rPr>
                <w:rFonts w:ascii="Calibri" w:eastAsia="Times New Roman" w:hAnsi="Calibri" w:cs="Calibri"/>
                <w:color w:val="000000"/>
                <w:sz w:val="22"/>
              </w:rPr>
              <w:t>First pass gameplay</w:t>
            </w:r>
          </w:p>
        </w:tc>
        <w:tc>
          <w:tcPr>
            <w:tcW w:w="6110" w:type="dxa"/>
            <w:shd w:val="clear" w:color="auto" w:fill="auto"/>
            <w:noWrap/>
            <w:vAlign w:val="bottom"/>
            <w:hideMark/>
          </w:tcPr>
          <w:p w14:paraId="0733390D" w14:textId="36E96BFF" w:rsidR="003E76AF" w:rsidRPr="001B646B" w:rsidRDefault="003E76AF" w:rsidP="003E76AF">
            <w:pPr>
              <w:spacing w:after="0" w:line="240" w:lineRule="auto"/>
              <w:rPr>
                <w:rFonts w:ascii="Calibri" w:eastAsia="Times New Roman" w:hAnsi="Calibri" w:cs="Calibri"/>
                <w:color w:val="000000"/>
                <w:sz w:val="22"/>
              </w:rPr>
            </w:pPr>
            <w:r>
              <w:rPr>
                <w:rFonts w:ascii="Calibri" w:eastAsia="Times New Roman" w:hAnsi="Calibri" w:cs="Calibri"/>
                <w:color w:val="000000"/>
                <w:sz w:val="22"/>
              </w:rPr>
              <w:t>Have a fully playable CTF level created with BSP geometry, and implement all the planned features</w:t>
            </w:r>
          </w:p>
        </w:tc>
      </w:tr>
      <w:tr w:rsidR="003E76AF" w:rsidRPr="001B646B" w14:paraId="36DE8DA1" w14:textId="77777777" w:rsidTr="001B646B">
        <w:trPr>
          <w:trHeight w:val="300"/>
        </w:trPr>
        <w:tc>
          <w:tcPr>
            <w:tcW w:w="1294" w:type="dxa"/>
            <w:shd w:val="clear" w:color="auto" w:fill="auto"/>
            <w:noWrap/>
            <w:vAlign w:val="bottom"/>
            <w:hideMark/>
          </w:tcPr>
          <w:p w14:paraId="1BF59E17" w14:textId="55AF1FBE" w:rsidR="003E76AF" w:rsidRPr="001B646B" w:rsidRDefault="003E76AF" w:rsidP="003E76A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9-Nov-17</w:t>
            </w:r>
          </w:p>
        </w:tc>
        <w:tc>
          <w:tcPr>
            <w:tcW w:w="1956" w:type="dxa"/>
            <w:shd w:val="clear" w:color="auto" w:fill="auto"/>
            <w:noWrap/>
            <w:vAlign w:val="bottom"/>
            <w:hideMark/>
          </w:tcPr>
          <w:p w14:paraId="38BE8EE7" w14:textId="4FFDCB95" w:rsidR="003E76AF" w:rsidRPr="001B646B" w:rsidRDefault="003E76AF" w:rsidP="003E76AF">
            <w:pPr>
              <w:spacing w:after="0" w:line="240" w:lineRule="auto"/>
              <w:rPr>
                <w:rFonts w:ascii="Calibri" w:eastAsia="Times New Roman" w:hAnsi="Calibri" w:cs="Calibri"/>
                <w:color w:val="000000"/>
                <w:sz w:val="22"/>
              </w:rPr>
            </w:pPr>
            <w:r>
              <w:rPr>
                <w:rFonts w:ascii="Calibri" w:eastAsia="Times New Roman" w:hAnsi="Calibri" w:cs="Calibri"/>
                <w:color w:val="000000"/>
                <w:sz w:val="22"/>
              </w:rPr>
              <w:t>Complete gameplay</w:t>
            </w:r>
          </w:p>
        </w:tc>
        <w:tc>
          <w:tcPr>
            <w:tcW w:w="6110" w:type="dxa"/>
            <w:shd w:val="clear" w:color="auto" w:fill="auto"/>
            <w:noWrap/>
            <w:vAlign w:val="bottom"/>
            <w:hideMark/>
          </w:tcPr>
          <w:p w14:paraId="017D16C1" w14:textId="51775B84" w:rsidR="003E76AF" w:rsidRPr="001B646B" w:rsidRDefault="003E76AF" w:rsidP="003E76AF">
            <w:pPr>
              <w:spacing w:after="0" w:line="240" w:lineRule="auto"/>
              <w:rPr>
                <w:rFonts w:ascii="Calibri" w:eastAsia="Times New Roman" w:hAnsi="Calibri" w:cs="Calibri"/>
                <w:color w:val="000000"/>
                <w:sz w:val="22"/>
              </w:rPr>
            </w:pPr>
            <w:r>
              <w:rPr>
                <w:rFonts w:ascii="Calibri" w:eastAsia="Times New Roman" w:hAnsi="Calibri" w:cs="Calibri"/>
                <w:color w:val="000000"/>
                <w:sz w:val="22"/>
              </w:rPr>
              <w:t>Refine and finalize the map layout and items based on feedback</w:t>
            </w:r>
          </w:p>
        </w:tc>
      </w:tr>
      <w:tr w:rsidR="003E76AF" w:rsidRPr="001B646B" w14:paraId="081CCFA7" w14:textId="77777777" w:rsidTr="001B646B">
        <w:trPr>
          <w:trHeight w:val="300"/>
        </w:trPr>
        <w:tc>
          <w:tcPr>
            <w:tcW w:w="1294" w:type="dxa"/>
            <w:shd w:val="clear" w:color="auto" w:fill="auto"/>
            <w:noWrap/>
            <w:vAlign w:val="bottom"/>
            <w:hideMark/>
          </w:tcPr>
          <w:p w14:paraId="12EC3714" w14:textId="48698690" w:rsidR="003E76AF" w:rsidRPr="001B646B" w:rsidRDefault="003E76AF" w:rsidP="003E76A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1-Dec-17</w:t>
            </w:r>
          </w:p>
        </w:tc>
        <w:tc>
          <w:tcPr>
            <w:tcW w:w="1956" w:type="dxa"/>
            <w:shd w:val="clear" w:color="auto" w:fill="auto"/>
            <w:noWrap/>
            <w:vAlign w:val="bottom"/>
            <w:hideMark/>
          </w:tcPr>
          <w:p w14:paraId="0B09B430" w14:textId="5165C22E" w:rsidR="003E76AF" w:rsidRPr="001B646B" w:rsidRDefault="003E76AF" w:rsidP="003E76AF">
            <w:pPr>
              <w:spacing w:after="0" w:line="240" w:lineRule="auto"/>
              <w:rPr>
                <w:rFonts w:ascii="Calibri" w:eastAsia="Times New Roman" w:hAnsi="Calibri" w:cs="Calibri"/>
                <w:color w:val="000000"/>
                <w:sz w:val="22"/>
              </w:rPr>
            </w:pPr>
            <w:r>
              <w:rPr>
                <w:rFonts w:ascii="Calibri" w:eastAsia="Times New Roman" w:hAnsi="Calibri" w:cs="Calibri"/>
                <w:color w:val="000000"/>
                <w:sz w:val="22"/>
              </w:rPr>
              <w:t>First pass aesthetics</w:t>
            </w:r>
          </w:p>
        </w:tc>
        <w:tc>
          <w:tcPr>
            <w:tcW w:w="6110" w:type="dxa"/>
            <w:shd w:val="clear" w:color="auto" w:fill="auto"/>
            <w:noWrap/>
            <w:vAlign w:val="bottom"/>
            <w:hideMark/>
          </w:tcPr>
          <w:p w14:paraId="0E525894" w14:textId="2A6CDF2F" w:rsidR="003E76AF" w:rsidRPr="001B646B" w:rsidRDefault="003E76AF" w:rsidP="003E76AF">
            <w:pPr>
              <w:spacing w:after="0" w:line="240" w:lineRule="auto"/>
              <w:rPr>
                <w:rFonts w:ascii="Calibri" w:eastAsia="Times New Roman" w:hAnsi="Calibri" w:cs="Calibri"/>
                <w:color w:val="000000"/>
                <w:sz w:val="22"/>
              </w:rPr>
            </w:pPr>
            <w:r>
              <w:rPr>
                <w:rFonts w:ascii="Calibri" w:eastAsia="Times New Roman" w:hAnsi="Calibri" w:cs="Calibri"/>
                <w:color w:val="000000"/>
                <w:sz w:val="22"/>
              </w:rPr>
              <w:t>Replace all BSP brushes with static meshes and have final lighting planned out</w:t>
            </w:r>
          </w:p>
        </w:tc>
      </w:tr>
      <w:tr w:rsidR="003E76AF" w:rsidRPr="001B646B" w14:paraId="1F997015" w14:textId="77777777" w:rsidTr="001B646B">
        <w:trPr>
          <w:trHeight w:val="300"/>
        </w:trPr>
        <w:tc>
          <w:tcPr>
            <w:tcW w:w="1294" w:type="dxa"/>
            <w:shd w:val="clear" w:color="auto" w:fill="auto"/>
            <w:noWrap/>
            <w:vAlign w:val="bottom"/>
          </w:tcPr>
          <w:p w14:paraId="2417DAB6" w14:textId="45A95AD2" w:rsidR="003E76AF" w:rsidRPr="001B646B" w:rsidRDefault="007C6FEE" w:rsidP="003E76A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8</w:t>
            </w:r>
            <w:r w:rsidR="003E76AF">
              <w:rPr>
                <w:rFonts w:ascii="Calibri" w:eastAsia="Times New Roman" w:hAnsi="Calibri" w:cs="Calibri"/>
                <w:color w:val="000000"/>
                <w:sz w:val="22"/>
              </w:rPr>
              <w:t>-Dec-17</w:t>
            </w:r>
          </w:p>
        </w:tc>
        <w:tc>
          <w:tcPr>
            <w:tcW w:w="1956" w:type="dxa"/>
            <w:shd w:val="clear" w:color="auto" w:fill="auto"/>
            <w:noWrap/>
            <w:vAlign w:val="bottom"/>
          </w:tcPr>
          <w:p w14:paraId="422E2F1D" w14:textId="748862E3" w:rsidR="003E76AF" w:rsidRPr="001B646B" w:rsidRDefault="003E76AF" w:rsidP="003E76AF">
            <w:pPr>
              <w:spacing w:after="0" w:line="240" w:lineRule="auto"/>
              <w:rPr>
                <w:rFonts w:ascii="Calibri" w:eastAsia="Times New Roman" w:hAnsi="Calibri" w:cs="Calibri"/>
                <w:color w:val="000000"/>
                <w:sz w:val="22"/>
              </w:rPr>
            </w:pPr>
            <w:r>
              <w:rPr>
                <w:rFonts w:ascii="Calibri" w:eastAsia="Times New Roman" w:hAnsi="Calibri" w:cs="Calibri"/>
                <w:color w:val="000000"/>
                <w:sz w:val="22"/>
              </w:rPr>
              <w:t>Final aesthetics</w:t>
            </w:r>
          </w:p>
        </w:tc>
        <w:tc>
          <w:tcPr>
            <w:tcW w:w="6110" w:type="dxa"/>
            <w:shd w:val="clear" w:color="auto" w:fill="auto"/>
            <w:noWrap/>
            <w:vAlign w:val="bottom"/>
          </w:tcPr>
          <w:p w14:paraId="00D251D1" w14:textId="2F468F88" w:rsidR="003E76AF" w:rsidRPr="001B646B" w:rsidRDefault="003E76AF" w:rsidP="003E76AF">
            <w:pPr>
              <w:spacing w:after="0" w:line="240" w:lineRule="auto"/>
              <w:rPr>
                <w:rFonts w:ascii="Calibri" w:eastAsia="Times New Roman" w:hAnsi="Calibri" w:cs="Calibri"/>
                <w:color w:val="000000"/>
                <w:sz w:val="22"/>
              </w:rPr>
            </w:pPr>
            <w:r>
              <w:rPr>
                <w:rFonts w:ascii="Calibri" w:eastAsia="Times New Roman" w:hAnsi="Calibri" w:cs="Calibri"/>
                <w:color w:val="000000"/>
                <w:sz w:val="22"/>
              </w:rPr>
              <w:t>Finalize all level aesthetics</w:t>
            </w:r>
          </w:p>
        </w:tc>
      </w:tr>
    </w:tbl>
    <w:p w14:paraId="7D0AC31A" w14:textId="5550E416" w:rsidR="000B25DE" w:rsidRDefault="000B25DE">
      <w:pPr>
        <w:rPr>
          <w:rFonts w:eastAsiaTheme="majorEastAsia" w:cstheme="majorBidi"/>
          <w:color w:val="2E74B5" w:themeColor="accent1" w:themeShade="BF"/>
          <w:sz w:val="40"/>
          <w:szCs w:val="32"/>
          <w:highlight w:val="lightGray"/>
        </w:rPr>
      </w:pPr>
      <w:bookmarkStart w:id="26" w:name="_Toc397506733"/>
      <w:bookmarkStart w:id="27" w:name="_Toc397506823"/>
    </w:p>
    <w:p w14:paraId="1B4B13FC" w14:textId="63E4D365" w:rsidR="00824B32" w:rsidRDefault="00824B32">
      <w:pPr>
        <w:rPr>
          <w:rFonts w:eastAsiaTheme="majorEastAsia" w:cstheme="majorBidi"/>
          <w:color w:val="2E74B5" w:themeColor="accent1" w:themeShade="BF"/>
          <w:sz w:val="40"/>
          <w:szCs w:val="32"/>
          <w:highlight w:val="lightGray"/>
        </w:rPr>
      </w:pPr>
    </w:p>
    <w:p w14:paraId="5C8EAF84" w14:textId="24BCEC7A" w:rsidR="00824B32" w:rsidRDefault="00824B32">
      <w:pPr>
        <w:rPr>
          <w:rFonts w:eastAsiaTheme="majorEastAsia" w:cstheme="majorBidi"/>
          <w:color w:val="2E74B5" w:themeColor="accent1" w:themeShade="BF"/>
          <w:sz w:val="40"/>
          <w:szCs w:val="32"/>
          <w:highlight w:val="lightGray"/>
        </w:rPr>
      </w:pPr>
    </w:p>
    <w:p w14:paraId="7EC8D6F6" w14:textId="3E56EAE5" w:rsidR="00824B32" w:rsidRDefault="00824B32">
      <w:pPr>
        <w:rPr>
          <w:rFonts w:eastAsiaTheme="majorEastAsia" w:cstheme="majorBidi"/>
          <w:color w:val="2E74B5" w:themeColor="accent1" w:themeShade="BF"/>
          <w:sz w:val="40"/>
          <w:szCs w:val="32"/>
          <w:highlight w:val="lightGray"/>
        </w:rPr>
      </w:pPr>
    </w:p>
    <w:p w14:paraId="277E3B0B" w14:textId="19B74B51" w:rsidR="00824B32" w:rsidRDefault="00824B32">
      <w:pPr>
        <w:rPr>
          <w:rFonts w:eastAsiaTheme="majorEastAsia" w:cstheme="majorBidi"/>
          <w:color w:val="2E74B5" w:themeColor="accent1" w:themeShade="BF"/>
          <w:sz w:val="40"/>
          <w:szCs w:val="32"/>
          <w:highlight w:val="lightGray"/>
        </w:rPr>
      </w:pPr>
    </w:p>
    <w:p w14:paraId="27D11E12" w14:textId="1624B21D" w:rsidR="00824B32" w:rsidRDefault="00824B32">
      <w:pPr>
        <w:rPr>
          <w:rFonts w:eastAsiaTheme="majorEastAsia" w:cstheme="majorBidi"/>
          <w:color w:val="2E74B5" w:themeColor="accent1" w:themeShade="BF"/>
          <w:sz w:val="40"/>
          <w:szCs w:val="32"/>
          <w:highlight w:val="lightGray"/>
        </w:rPr>
      </w:pPr>
    </w:p>
    <w:p w14:paraId="18D1B8B6" w14:textId="4FF55D31" w:rsidR="00824B32" w:rsidRDefault="00824B32">
      <w:pPr>
        <w:rPr>
          <w:rFonts w:eastAsiaTheme="majorEastAsia" w:cstheme="majorBidi"/>
          <w:color w:val="2E74B5" w:themeColor="accent1" w:themeShade="BF"/>
          <w:sz w:val="40"/>
          <w:szCs w:val="32"/>
          <w:highlight w:val="lightGray"/>
        </w:rPr>
      </w:pPr>
    </w:p>
    <w:p w14:paraId="13050AE7" w14:textId="52F2EE6F" w:rsidR="00824B32" w:rsidRDefault="00824B32">
      <w:pPr>
        <w:rPr>
          <w:rFonts w:eastAsiaTheme="majorEastAsia" w:cstheme="majorBidi"/>
          <w:color w:val="2E74B5" w:themeColor="accent1" w:themeShade="BF"/>
          <w:sz w:val="40"/>
          <w:szCs w:val="32"/>
          <w:highlight w:val="lightGray"/>
        </w:rPr>
      </w:pPr>
    </w:p>
    <w:p w14:paraId="4CB1F828" w14:textId="274904A9" w:rsidR="00824B32" w:rsidRDefault="00824B32">
      <w:pPr>
        <w:rPr>
          <w:rFonts w:eastAsiaTheme="majorEastAsia" w:cstheme="majorBidi"/>
          <w:color w:val="2E74B5" w:themeColor="accent1" w:themeShade="BF"/>
          <w:sz w:val="40"/>
          <w:szCs w:val="32"/>
          <w:highlight w:val="lightGray"/>
        </w:rPr>
      </w:pPr>
    </w:p>
    <w:p w14:paraId="3744A235" w14:textId="00401738" w:rsidR="00C64BA4" w:rsidRDefault="00C64BA4">
      <w:pPr>
        <w:rPr>
          <w:rFonts w:eastAsiaTheme="majorEastAsia" w:cstheme="majorBidi"/>
          <w:color w:val="2E74B5" w:themeColor="accent1" w:themeShade="BF"/>
          <w:sz w:val="40"/>
          <w:szCs w:val="32"/>
          <w:highlight w:val="lightGray"/>
        </w:rPr>
      </w:pPr>
    </w:p>
    <w:p w14:paraId="35C77285" w14:textId="77777777" w:rsidR="00C64BA4" w:rsidRDefault="00C64BA4">
      <w:pPr>
        <w:rPr>
          <w:rFonts w:eastAsiaTheme="majorEastAsia" w:cstheme="majorBidi"/>
          <w:color w:val="2E74B5" w:themeColor="accent1" w:themeShade="BF"/>
          <w:sz w:val="40"/>
          <w:szCs w:val="32"/>
          <w:highlight w:val="lightGray"/>
        </w:rPr>
      </w:pPr>
    </w:p>
    <w:p w14:paraId="20EBAA38" w14:textId="77777777" w:rsidR="00442348" w:rsidRDefault="00442348" w:rsidP="000B25DE">
      <w:pPr>
        <w:pStyle w:val="Heading1"/>
      </w:pPr>
      <w:bookmarkStart w:id="28" w:name="_Toc500529951"/>
      <w:r>
        <w:lastRenderedPageBreak/>
        <w:t>Gameplay</w:t>
      </w:r>
      <w:bookmarkEnd w:id="26"/>
      <w:bookmarkEnd w:id="27"/>
      <w:bookmarkEnd w:id="28"/>
    </w:p>
    <w:p w14:paraId="329BEB73" w14:textId="4235089A" w:rsidR="00720AC5" w:rsidRPr="00501F04" w:rsidRDefault="00304B3E" w:rsidP="00501F04">
      <w:pPr>
        <w:pStyle w:val="Heading2"/>
        <w:rPr>
          <w:color w:val="FF0000"/>
        </w:rPr>
      </w:pPr>
      <w:bookmarkStart w:id="29" w:name="_Toc500529952"/>
      <w:r>
        <w:t>Flag Area</w:t>
      </w:r>
      <w:bookmarkEnd w:id="29"/>
    </w:p>
    <w:p w14:paraId="3F6557FA" w14:textId="757E24A6" w:rsidR="007336EC" w:rsidRDefault="007336EC" w:rsidP="007336EC">
      <w:pPr>
        <w:pStyle w:val="Heading3"/>
      </w:pPr>
      <w:bookmarkStart w:id="30" w:name="_Toc500529953"/>
      <w:r>
        <w:t>Detailed Area Map</w:t>
      </w:r>
      <w:bookmarkEnd w:id="30"/>
    </w:p>
    <w:p w14:paraId="0350EDEB" w14:textId="77777777" w:rsidR="00824B32" w:rsidRPr="00824B32" w:rsidRDefault="00824B32" w:rsidP="00824B32"/>
    <w:p w14:paraId="23A6FEAC" w14:textId="34AC9AB3" w:rsidR="003E32B5" w:rsidRPr="003E32B5" w:rsidRDefault="004663DE" w:rsidP="003E32B5">
      <w:pPr>
        <w:jc w:val="center"/>
        <w:rPr>
          <w:color w:val="FF0000"/>
        </w:rPr>
      </w:pPr>
      <w:r>
        <w:rPr>
          <w:noProof/>
          <w:color w:val="FF0000"/>
        </w:rPr>
        <w:drawing>
          <wp:inline distT="0" distB="0" distL="0" distR="0" wp14:anchorId="5CB797BF" wp14:editId="1757BAC3">
            <wp:extent cx="3784821" cy="4587632"/>
            <wp:effectExtent l="0" t="0" r="635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agAre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95634" cy="4600739"/>
                    </a:xfrm>
                    <a:prstGeom prst="rect">
                      <a:avLst/>
                    </a:prstGeom>
                  </pic:spPr>
                </pic:pic>
              </a:graphicData>
            </a:graphic>
          </wp:inline>
        </w:drawing>
      </w:r>
    </w:p>
    <w:p w14:paraId="2DECF2DB" w14:textId="6B6230F3" w:rsidR="007336EC" w:rsidRPr="003E32B5" w:rsidRDefault="003E32B5" w:rsidP="003E32B5">
      <w:pPr>
        <w:jc w:val="center"/>
      </w:pPr>
      <w:r>
        <w:rPr>
          <w:b/>
        </w:rPr>
        <w:t xml:space="preserve">Figure 2 – </w:t>
      </w:r>
      <w:r>
        <w:t>the flag area</w:t>
      </w:r>
    </w:p>
    <w:p w14:paraId="762D77A6" w14:textId="77777777" w:rsidR="007336EC" w:rsidRDefault="007336EC" w:rsidP="007336EC">
      <w:pPr>
        <w:pStyle w:val="Heading3"/>
      </w:pPr>
      <w:bookmarkStart w:id="31" w:name="_Toc500529954"/>
      <w:commentRangeStart w:id="32"/>
      <w:r>
        <w:t>Area Description</w:t>
      </w:r>
      <w:commentRangeEnd w:id="32"/>
      <w:r w:rsidR="00246725">
        <w:rPr>
          <w:rStyle w:val="CommentReference"/>
          <w:rFonts w:eastAsiaTheme="minorHAnsi" w:cstheme="minorBidi"/>
          <w:color w:val="auto"/>
        </w:rPr>
        <w:commentReference w:id="32"/>
      </w:r>
      <w:bookmarkEnd w:id="31"/>
    </w:p>
    <w:p w14:paraId="0E817F71" w14:textId="4561F7A0" w:rsidR="00214002" w:rsidRDefault="00FA61C2" w:rsidP="00A57418">
      <w:r>
        <w:t>T</w:t>
      </w:r>
      <w:r w:rsidR="00302AA3">
        <w:t>he flag area</w:t>
      </w:r>
      <w:r w:rsidR="000B3690">
        <w:t>, as its name implies, contains the team’s flag. It</w:t>
      </w:r>
      <w:r w:rsidR="00302AA3">
        <w:t xml:space="preserve"> provides</w:t>
      </w:r>
      <w:r>
        <w:t xml:space="preserve"> a</w:t>
      </w:r>
      <w:r w:rsidR="00214002">
        <w:t xml:space="preserve"> shock rifle with ammunition and a</w:t>
      </w:r>
      <w:r>
        <w:t xml:space="preserve"> </w:t>
      </w:r>
      <w:r w:rsidR="00302AA3">
        <w:t>vantage point to attack en</w:t>
      </w:r>
      <w:r w:rsidR="00214002">
        <w:t xml:space="preserve">emies at their base and nearby. Players can also attack from this area </w:t>
      </w:r>
      <w:r w:rsidR="00302AA3">
        <w:t>as a last resort to stop enem</w:t>
      </w:r>
      <w:r w:rsidR="00214002">
        <w:t>ies from reaching their base, but</w:t>
      </w:r>
      <w:r w:rsidR="00FB27AF">
        <w:t xml:space="preserve"> </w:t>
      </w:r>
      <w:r w:rsidR="00302AA3">
        <w:t>sniping from base to base with the shock rifle is not reliable</w:t>
      </w:r>
      <w:r w:rsidR="006E7EAC">
        <w:t>; this</w:t>
      </w:r>
      <w:r w:rsidR="00292993">
        <w:t xml:space="preserve"> area provides a shock rifle instead of a sniper rifle to balance out long-range combat with mid-range and close-range combat.</w:t>
      </w:r>
    </w:p>
    <w:p w14:paraId="092E052D" w14:textId="49FAE71F" w:rsidR="00302AA3" w:rsidRDefault="008F7C25" w:rsidP="00A57418">
      <w:r>
        <w:t>This area can also be used to guard the</w:t>
      </w:r>
      <w:r w:rsidR="00302AA3">
        <w:t xml:space="preserve"> flag and stop enemies coming from</w:t>
      </w:r>
      <w:r w:rsidR="00FA61C2">
        <w:t xml:space="preserve"> the outer base area</w:t>
      </w:r>
      <w:r w:rsidR="00C846B3">
        <w:t xml:space="preserve">. </w:t>
      </w:r>
      <w:r w:rsidR="008956E9">
        <w:t>Players could stay crouched between the flag</w:t>
      </w:r>
      <w:r w:rsidR="001C41D7">
        <w:t xml:space="preserve"> platform and one of the chute entrances</w:t>
      </w:r>
      <w:r w:rsidR="008956E9">
        <w:t xml:space="preserve"> to hide and attack incoming enemies by surprise with a short-range weapon such as the flak cannon; however, this area does not provide the flak cannon</w:t>
      </w:r>
      <w:r w:rsidR="00814EE6">
        <w:t xml:space="preserve"> or any other additional resource</w:t>
      </w:r>
      <w:r w:rsidR="008956E9">
        <w:t xml:space="preserve"> to</w:t>
      </w:r>
      <w:r w:rsidR="00814EE6">
        <w:t xml:space="preserve"> discourage players from staying in the area for too long</w:t>
      </w:r>
      <w:r w:rsidR="0017284F">
        <w:t>.</w:t>
      </w:r>
    </w:p>
    <w:p w14:paraId="49540F12" w14:textId="52445986" w:rsidR="007336EC" w:rsidRPr="007336EC" w:rsidRDefault="004B50AA" w:rsidP="007336EC">
      <w:r>
        <w:t xml:space="preserve">The flag area also features three covered slides or chutes: two side chutes that take players </w:t>
      </w:r>
      <w:r w:rsidR="002735BF">
        <w:t>down to part B</w:t>
      </w:r>
      <w:r>
        <w:t xml:space="preserve"> of the outer area, and one central chute that takes players</w:t>
      </w:r>
      <w:r w:rsidR="00B409D9">
        <w:t xml:space="preserve"> down to the middle ground</w:t>
      </w:r>
      <w:r>
        <w:t>. Players can use the side</w:t>
      </w:r>
      <w:r w:rsidR="002735BF">
        <w:t xml:space="preserve"> chutes to quickly get to part B</w:t>
      </w:r>
      <w:r>
        <w:t xml:space="preserve"> of the outer area to pick up health and acquire the rocket launcher when needed</w:t>
      </w:r>
      <w:r w:rsidR="002735BF">
        <w:t>. E</w:t>
      </w:r>
      <w:r w:rsidR="00B409D9">
        <w:t>nemies can</w:t>
      </w:r>
      <w:r w:rsidR="002735BF">
        <w:t xml:space="preserve"> also</w:t>
      </w:r>
      <w:r w:rsidR="00B409D9">
        <w:t xml:space="preserve"> use them to quickly escape the base once they capture the flag.</w:t>
      </w:r>
    </w:p>
    <w:p w14:paraId="38D2F171" w14:textId="23A3AAC8" w:rsidR="007336EC" w:rsidRDefault="007336EC" w:rsidP="007336EC">
      <w:pPr>
        <w:pStyle w:val="Heading3"/>
      </w:pPr>
      <w:bookmarkStart w:id="33" w:name="_Toc500529955"/>
      <w:commentRangeStart w:id="34"/>
      <w:r>
        <w:t>Requirements</w:t>
      </w:r>
      <w:commentRangeEnd w:id="34"/>
      <w:r w:rsidR="00246725">
        <w:rPr>
          <w:rStyle w:val="CommentReference"/>
          <w:rFonts w:eastAsiaTheme="minorHAnsi" w:cstheme="minorBidi"/>
          <w:color w:val="auto"/>
        </w:rPr>
        <w:commentReference w:id="34"/>
      </w:r>
      <w:bookmarkEnd w:id="33"/>
    </w:p>
    <w:p w14:paraId="58DB84E9" w14:textId="4D2D6A54" w:rsidR="00302AA3" w:rsidRDefault="00B7113D" w:rsidP="00302AA3">
      <w:r>
        <w:t xml:space="preserve">This </w:t>
      </w:r>
      <w:r w:rsidR="008F7C25">
        <w:t>area requires no special scripted elements or additional assets</w:t>
      </w:r>
      <w:r w:rsidR="003E32B5">
        <w:t>.</w:t>
      </w:r>
    </w:p>
    <w:p w14:paraId="01685AFB" w14:textId="4A352BED" w:rsidR="00302AA3" w:rsidRDefault="00302AA3" w:rsidP="00302AA3">
      <w:pPr>
        <w:pStyle w:val="Heading2"/>
        <w:rPr>
          <w:color w:val="FF0000"/>
        </w:rPr>
      </w:pPr>
      <w:bookmarkStart w:id="35" w:name="_Toc500529956"/>
      <w:r>
        <w:lastRenderedPageBreak/>
        <w:t>Outer</w:t>
      </w:r>
      <w:r w:rsidR="0017284F">
        <w:t xml:space="preserve"> Base</w:t>
      </w:r>
      <w:bookmarkEnd w:id="35"/>
    </w:p>
    <w:p w14:paraId="6FEC51E6" w14:textId="77777777" w:rsidR="00302AA3" w:rsidRDefault="00302AA3" w:rsidP="00302AA3">
      <w:pPr>
        <w:pStyle w:val="Heading3"/>
      </w:pPr>
      <w:bookmarkStart w:id="36" w:name="_Toc500529957"/>
      <w:r>
        <w:t>Detailed Area Map</w:t>
      </w:r>
      <w:bookmarkEnd w:id="36"/>
    </w:p>
    <w:p w14:paraId="580EEA13" w14:textId="471C6A3D" w:rsidR="00302AA3" w:rsidRDefault="00533B9A" w:rsidP="00AA7219">
      <w:pPr>
        <w:jc w:val="center"/>
        <w:rPr>
          <w:color w:val="FF0000"/>
        </w:rPr>
      </w:pPr>
      <w:r>
        <w:rPr>
          <w:noProof/>
          <w:color w:val="FF0000"/>
        </w:rPr>
        <w:drawing>
          <wp:inline distT="0" distB="0" distL="0" distR="0" wp14:anchorId="2E285076" wp14:editId="18395DB4">
            <wp:extent cx="6291249" cy="4675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5776" cy="4678731"/>
                    </a:xfrm>
                    <a:prstGeom prst="rect">
                      <a:avLst/>
                    </a:prstGeom>
                    <a:noFill/>
                    <a:ln>
                      <a:noFill/>
                    </a:ln>
                  </pic:spPr>
                </pic:pic>
              </a:graphicData>
            </a:graphic>
          </wp:inline>
        </w:drawing>
      </w:r>
    </w:p>
    <w:p w14:paraId="003DE839" w14:textId="247BB166" w:rsidR="00AA7219" w:rsidRPr="00AA7219" w:rsidRDefault="00AA7219" w:rsidP="00AA7219">
      <w:pPr>
        <w:jc w:val="center"/>
        <w:rPr>
          <w:b/>
        </w:rPr>
      </w:pPr>
      <w:r w:rsidRPr="00AA7219">
        <w:rPr>
          <w:b/>
        </w:rPr>
        <w:t xml:space="preserve">Figure 3 – </w:t>
      </w:r>
      <w:r w:rsidRPr="00AA7219">
        <w:t>the outer base</w:t>
      </w:r>
      <w:r w:rsidR="00184649">
        <w:t xml:space="preserve"> (with the new shape)</w:t>
      </w:r>
    </w:p>
    <w:p w14:paraId="4F36CF1E" w14:textId="77777777" w:rsidR="00302AA3" w:rsidRDefault="00302AA3" w:rsidP="00302AA3">
      <w:pPr>
        <w:pStyle w:val="Heading3"/>
      </w:pPr>
      <w:bookmarkStart w:id="37" w:name="_Toc500529958"/>
      <w:commentRangeStart w:id="38"/>
      <w:r>
        <w:t>Area Description</w:t>
      </w:r>
      <w:commentRangeEnd w:id="38"/>
      <w:r>
        <w:rPr>
          <w:rStyle w:val="CommentReference"/>
          <w:rFonts w:eastAsiaTheme="minorHAnsi" w:cstheme="minorBidi"/>
          <w:color w:val="auto"/>
        </w:rPr>
        <w:commentReference w:id="38"/>
      </w:r>
      <w:bookmarkEnd w:id="37"/>
    </w:p>
    <w:p w14:paraId="53A8ED8B" w14:textId="7F3B3FBB" w:rsidR="003E32B5" w:rsidRPr="007336EC" w:rsidRDefault="003B2435" w:rsidP="00302AA3">
      <w:r>
        <w:t xml:space="preserve">The outer base area consists of 2 </w:t>
      </w:r>
      <w:r w:rsidR="00102AC5">
        <w:t xml:space="preserve">rectangular </w:t>
      </w:r>
      <w:r>
        <w:t>platforms (area A and area B) that surround the base and serve as a first line of defense to stop incoming enemies. Area B has a lower elevation than area A and serves as the main entrance to the base. It can be used to stop enemies coming from the middle ground</w:t>
      </w:r>
      <w:r w:rsidR="00E05B13">
        <w:t>. Area A has a higher altitude than area B and can be used to guard the entrance of the flag area and stop enemies coming from the back entrance of the base</w:t>
      </w:r>
      <w:r w:rsidR="00AA310F">
        <w:t xml:space="preserve">. </w:t>
      </w:r>
      <w:r w:rsidR="00C70EE9">
        <w:t>Overall, t</w:t>
      </w:r>
      <w:r w:rsidR="00AA310F">
        <w:t>his is a great area for</w:t>
      </w:r>
      <w:r w:rsidR="00C70EE9">
        <w:t xml:space="preserve"> defense players to stay and guard the base; it provides the rocket launcher, the link gun, the minigun and has two 25-health pickups</w:t>
      </w:r>
      <w:r w:rsidR="00102AC5">
        <w:t xml:space="preserve"> so that</w:t>
      </w:r>
      <w:r w:rsidR="00C70EE9">
        <w:t xml:space="preserve"> </w:t>
      </w:r>
      <w:r w:rsidR="00102AC5">
        <w:t>p</w:t>
      </w:r>
      <w:r w:rsidR="00C70EE9">
        <w:t xml:space="preserve">layers can constantly circulate between part A and part B of this area to replenish resources, </w:t>
      </w:r>
      <w:r w:rsidR="003E32B5">
        <w:t>patrol around the base, and attack incoming enemies.</w:t>
      </w:r>
      <w:r w:rsidR="00C70EE9">
        <w:t xml:space="preserve"> </w:t>
      </w:r>
    </w:p>
    <w:p w14:paraId="1BCC5592" w14:textId="2556D958" w:rsidR="00302AA3" w:rsidRDefault="00302AA3" w:rsidP="00302AA3">
      <w:pPr>
        <w:pStyle w:val="Heading3"/>
      </w:pPr>
      <w:bookmarkStart w:id="39" w:name="_Toc500529959"/>
      <w:commentRangeStart w:id="40"/>
      <w:r>
        <w:t>Requirements</w:t>
      </w:r>
      <w:commentRangeEnd w:id="40"/>
      <w:r>
        <w:rPr>
          <w:rStyle w:val="CommentReference"/>
          <w:rFonts w:eastAsiaTheme="minorHAnsi" w:cstheme="minorBidi"/>
          <w:color w:val="auto"/>
        </w:rPr>
        <w:commentReference w:id="40"/>
      </w:r>
      <w:bookmarkEnd w:id="39"/>
    </w:p>
    <w:p w14:paraId="0FDCCC3B" w14:textId="337EA910" w:rsidR="00F607AA" w:rsidRDefault="003E32B5" w:rsidP="00F607AA">
      <w:r>
        <w:t>This area requires no special scripted elements or additional assets.</w:t>
      </w:r>
    </w:p>
    <w:p w14:paraId="474ED84D" w14:textId="465DB894" w:rsidR="00F607AA" w:rsidRDefault="00F607AA" w:rsidP="00F607AA">
      <w:pPr>
        <w:pStyle w:val="Heading2"/>
        <w:rPr>
          <w:color w:val="FF0000"/>
        </w:rPr>
      </w:pPr>
      <w:bookmarkStart w:id="41" w:name="_Toc500529960"/>
      <w:r>
        <w:lastRenderedPageBreak/>
        <w:t>Midground</w:t>
      </w:r>
      <w:bookmarkEnd w:id="41"/>
    </w:p>
    <w:p w14:paraId="5B98C447" w14:textId="77777777" w:rsidR="00F607AA" w:rsidRDefault="00F607AA" w:rsidP="00F607AA">
      <w:pPr>
        <w:pStyle w:val="Heading3"/>
      </w:pPr>
      <w:bookmarkStart w:id="42" w:name="_Toc500529961"/>
      <w:r>
        <w:t>Detailed Area Map</w:t>
      </w:r>
      <w:bookmarkEnd w:id="42"/>
    </w:p>
    <w:p w14:paraId="6DFBB53A" w14:textId="26B267A3" w:rsidR="00AA7219" w:rsidRDefault="003366CE" w:rsidP="00AA7219">
      <w:pPr>
        <w:pStyle w:val="CommentText"/>
        <w:jc w:val="center"/>
        <w:rPr>
          <w:color w:val="FF0000"/>
        </w:rPr>
      </w:pPr>
      <w:r>
        <w:rPr>
          <w:noProof/>
          <w:color w:val="FF0000"/>
        </w:rPr>
        <w:drawing>
          <wp:inline distT="0" distB="0" distL="0" distR="0" wp14:anchorId="7AB15F0B" wp14:editId="16D7B214">
            <wp:extent cx="6133920" cy="5478448"/>
            <wp:effectExtent l="0" t="0" r="63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40551" cy="5484371"/>
                    </a:xfrm>
                    <a:prstGeom prst="rect">
                      <a:avLst/>
                    </a:prstGeom>
                    <a:noFill/>
                    <a:ln>
                      <a:noFill/>
                    </a:ln>
                  </pic:spPr>
                </pic:pic>
              </a:graphicData>
            </a:graphic>
          </wp:inline>
        </w:drawing>
      </w:r>
    </w:p>
    <w:p w14:paraId="0EAEC08C" w14:textId="315AC980" w:rsidR="00F607AA" w:rsidRPr="007336EC" w:rsidRDefault="00AA7219" w:rsidP="00AA7219">
      <w:pPr>
        <w:jc w:val="center"/>
      </w:pPr>
      <w:r>
        <w:rPr>
          <w:b/>
        </w:rPr>
        <w:t xml:space="preserve">Figure 4 – </w:t>
      </w:r>
      <w:r>
        <w:t>the midground</w:t>
      </w:r>
    </w:p>
    <w:p w14:paraId="611D6BC9" w14:textId="77777777" w:rsidR="00F607AA" w:rsidRDefault="00F607AA" w:rsidP="00F607AA">
      <w:pPr>
        <w:pStyle w:val="Heading3"/>
      </w:pPr>
      <w:bookmarkStart w:id="43" w:name="_Toc500529962"/>
      <w:commentRangeStart w:id="44"/>
      <w:r>
        <w:t>Area Description</w:t>
      </w:r>
      <w:commentRangeEnd w:id="44"/>
      <w:r>
        <w:rPr>
          <w:rStyle w:val="CommentReference"/>
          <w:rFonts w:eastAsiaTheme="minorHAnsi" w:cstheme="minorBidi"/>
          <w:color w:val="auto"/>
        </w:rPr>
        <w:commentReference w:id="44"/>
      </w:r>
      <w:bookmarkEnd w:id="43"/>
    </w:p>
    <w:p w14:paraId="74011C80" w14:textId="65014480" w:rsidR="00F607AA" w:rsidRDefault="00192AFE" w:rsidP="00F607AA">
      <w:r>
        <w:t xml:space="preserve">The mid ground consists of two L-shaped platforms </w:t>
      </w:r>
      <w:r w:rsidR="0006626D">
        <w:t>situated</w:t>
      </w:r>
      <w:r w:rsidR="00B805D3">
        <w:t xml:space="preserve"> in the middle of the map. It serves as a raceway to get into the enemy’s flag as well as a combat area where players engage in mid-range combat. The midground features high-force jump pads that players can use to move around the midground area very quickly</w:t>
      </w:r>
      <w:r w:rsidR="008E235A">
        <w:t xml:space="preserve">, engage in mid-air combat, and dodge enemies on the way to reach the enemy’s base. </w:t>
      </w:r>
      <w:r w:rsidR="00501F04">
        <w:t xml:space="preserve">It also features a series of arcs that adds partial coverage to the area from enemies attacking from the base. </w:t>
      </w:r>
      <w:r w:rsidR="008E235A">
        <w:t>Additionally, this area provides three main routes that players can take to reach the enemy’s base:</w:t>
      </w:r>
      <w:r w:rsidR="00AF37AC">
        <w:t xml:space="preserve"> the midground route, the </w:t>
      </w:r>
      <w:r w:rsidR="00193327">
        <w:t xml:space="preserve">lower </w:t>
      </w:r>
      <w:r w:rsidR="00AF37AC">
        <w:t>ground route, and the aerial route.</w:t>
      </w:r>
      <w:r w:rsidR="008E235A">
        <w:t xml:space="preserve"> </w:t>
      </w:r>
    </w:p>
    <w:p w14:paraId="5D21A5DD" w14:textId="2BFF2481" w:rsidR="00FB3B39" w:rsidRDefault="00AF37AC" w:rsidP="00F607AA">
      <w:r>
        <w:rPr>
          <w:u w:val="single"/>
        </w:rPr>
        <w:t>The midground route:</w:t>
      </w:r>
      <w:r>
        <w:t xml:space="preserve"> this route is perhaps the most noticeable and straightforward route; it contains the most resources</w:t>
      </w:r>
      <w:r w:rsidR="00193327">
        <w:t xml:space="preserve"> among the</w:t>
      </w:r>
      <w:r>
        <w:t xml:space="preserve"> three main routes, but it is also the slowest route. Once players descent from their base, they can either take jump pad j5 or j6 to reach the enemy side of the midground</w:t>
      </w:r>
      <w:r w:rsidR="00193327">
        <w:t>. Then, players can enter the enemy base by taking J4 to land on area B, then taking either j2 or j3 to land on area A, and finally reaching to the enemy flag after running up the stairs. This route takes roughly 20 to 28 seconds t</w:t>
      </w:r>
      <w:r w:rsidR="008826E5">
        <w:t>o traverse.</w:t>
      </w:r>
    </w:p>
    <w:p w14:paraId="43AD1D67" w14:textId="5B522BFB" w:rsidR="00193327" w:rsidRDefault="00193327" w:rsidP="00193327">
      <w:r>
        <w:rPr>
          <w:i/>
        </w:rPr>
        <w:t xml:space="preserve">Variant 1: </w:t>
      </w:r>
      <w:r>
        <w:t>a variant of this route consists on taking the boost pads located in the inner slanted walls</w:t>
      </w:r>
      <w:r w:rsidR="00E50DCA">
        <w:t xml:space="preserve"> (labeled as</w:t>
      </w:r>
      <w:r>
        <w:t xml:space="preserve"> C2</w:t>
      </w:r>
      <w:r w:rsidR="00E50DCA">
        <w:t xml:space="preserve"> on figure 4</w:t>
      </w:r>
      <w:r>
        <w:t xml:space="preserve">) to perform a boosted wall run and take the </w:t>
      </w:r>
      <w:proofErr w:type="spellStart"/>
      <w:r>
        <w:t>udamage</w:t>
      </w:r>
      <w:proofErr w:type="spellEnd"/>
      <w:r>
        <w:t xml:space="preserve">. From the </w:t>
      </w:r>
      <w:proofErr w:type="spellStart"/>
      <w:r>
        <w:t>udamage</w:t>
      </w:r>
      <w:proofErr w:type="spellEnd"/>
      <w:r>
        <w:t xml:space="preserve"> spot, players can then jump to area C2 on the enemy side and run on the ledge to reach area C and take </w:t>
      </w:r>
      <w:r w:rsidR="003C1984">
        <w:t xml:space="preserve">the jump pad </w:t>
      </w:r>
      <w:r w:rsidR="002735BF">
        <w:t>J4</w:t>
      </w:r>
      <w:r w:rsidR="003C1984">
        <w:t xml:space="preserve"> on the enemy side to reach part B of the enemy outer base area</w:t>
      </w:r>
      <w:r w:rsidR="002735BF">
        <w:t xml:space="preserve"> (see </w:t>
      </w:r>
      <w:r w:rsidR="002735BF">
        <w:rPr>
          <w:b/>
        </w:rPr>
        <w:t>figure 4</w:t>
      </w:r>
      <w:r>
        <w:t>).</w:t>
      </w:r>
      <w:r w:rsidR="003C1984">
        <w:t xml:space="preserve"> Players could also drop down from the </w:t>
      </w:r>
      <w:proofErr w:type="spellStart"/>
      <w:r w:rsidR="003C1984">
        <w:t>udamage</w:t>
      </w:r>
      <w:proofErr w:type="spellEnd"/>
      <w:r w:rsidR="003C1984">
        <w:t xml:space="preserve"> spot to the lower ground and continue with the lower-ground route to reach the enemy base.</w:t>
      </w:r>
    </w:p>
    <w:p w14:paraId="00D53EFA" w14:textId="0AEDAD1B" w:rsidR="003C1984" w:rsidRDefault="00193327" w:rsidP="00193327">
      <w:r>
        <w:rPr>
          <w:i/>
        </w:rPr>
        <w:lastRenderedPageBreak/>
        <w:t xml:space="preserve">Variant 2: </w:t>
      </w:r>
      <w:r>
        <w:t xml:space="preserve">another variant of the Mid-Ground Route is that instead of taking the jump pad J4 to land on area B (enemy side), players take either one of the two alternate entrances that leads to </w:t>
      </w:r>
      <w:r w:rsidR="00A57418">
        <w:t>part G or part</w:t>
      </w:r>
      <w:r>
        <w:t xml:space="preserve"> H, both of which merge with </w:t>
      </w:r>
      <w:r w:rsidR="00E50DCA">
        <w:t>the lower ground route at part D</w:t>
      </w:r>
      <w:r>
        <w:t>.</w:t>
      </w:r>
    </w:p>
    <w:p w14:paraId="40136EAE" w14:textId="4EBD7AB6" w:rsidR="00193327" w:rsidRDefault="00193327" w:rsidP="00193327">
      <w:r>
        <w:rPr>
          <w:u w:val="single"/>
        </w:rPr>
        <w:t>The lower-ground route</w:t>
      </w:r>
      <w:r>
        <w:t>: this route has fewer resources than the Mid-Ground route, but has more resources th</w:t>
      </w:r>
      <w:r w:rsidR="00E50DCA">
        <w:t>an the aerial path</w:t>
      </w:r>
      <w:r>
        <w:t xml:space="preserve">. Once </w:t>
      </w:r>
      <w:r w:rsidR="00E50DCA">
        <w:t>players descent from their base, they can jump down to the lower ground</w:t>
      </w:r>
      <w:r>
        <w:t xml:space="preserve"> from jumping </w:t>
      </w:r>
      <w:r w:rsidR="00E50DCA">
        <w:t>off</w:t>
      </w:r>
      <w:r>
        <w:t xml:space="preserve"> C2 or jumping down through hole E</w:t>
      </w:r>
      <w:r w:rsidR="0089493E">
        <w:t xml:space="preserve"> (see </w:t>
      </w:r>
      <w:r w:rsidR="0089493E">
        <w:rPr>
          <w:b/>
        </w:rPr>
        <w:t>figure 4</w:t>
      </w:r>
      <w:r w:rsidR="0089493E">
        <w:t>)</w:t>
      </w:r>
      <w:r>
        <w:t xml:space="preserve">. </w:t>
      </w:r>
      <w:r w:rsidR="00E50DCA">
        <w:t xml:space="preserve">At this point, </w:t>
      </w:r>
      <w:r>
        <w:t>players can take either one of the following choices to reach area D</w:t>
      </w:r>
      <w:r w:rsidR="00570AAC">
        <w:t xml:space="preserve"> on the enemy side</w:t>
      </w:r>
      <w:r>
        <w:t>:</w:t>
      </w:r>
    </w:p>
    <w:p w14:paraId="4489EC57" w14:textId="474870C1" w:rsidR="00193327" w:rsidRPr="00E73C05" w:rsidRDefault="00193327" w:rsidP="00193327">
      <w:pPr>
        <w:pStyle w:val="ListParagraph"/>
        <w:numPr>
          <w:ilvl w:val="0"/>
          <w:numId w:val="12"/>
        </w:numPr>
        <w:rPr>
          <w:i/>
        </w:rPr>
      </w:pPr>
      <w:r>
        <w:rPr>
          <w:i/>
        </w:rPr>
        <w:t xml:space="preserve">Take the </w:t>
      </w:r>
      <w:r w:rsidRPr="00E73C05">
        <w:rPr>
          <w:i/>
        </w:rPr>
        <w:t>teleport T1</w:t>
      </w:r>
      <w:r>
        <w:rPr>
          <w:i/>
        </w:rPr>
        <w:t xml:space="preserve"> on the enemy side</w:t>
      </w:r>
      <w:r>
        <w:t xml:space="preserve"> to</w:t>
      </w:r>
      <w:r w:rsidR="0089493E">
        <w:t xml:space="preserve"> teleport directly </w:t>
      </w:r>
      <w:r w:rsidR="00570AAC">
        <w:t>into part D</w:t>
      </w:r>
      <w:r w:rsidR="00B244A3">
        <w:t xml:space="preserve"> (see </w:t>
      </w:r>
      <w:r w:rsidR="00B244A3">
        <w:rPr>
          <w:b/>
        </w:rPr>
        <w:t>figure 5</w:t>
      </w:r>
      <w:r w:rsidR="00B244A3">
        <w:t>)</w:t>
      </w:r>
      <w:r>
        <w:t>.</w:t>
      </w:r>
      <w:r w:rsidR="00570AAC">
        <w:t xml:space="preserve"> This choice provides the fastest way to reach part D, but the player does not get to pick up the flack cannon</w:t>
      </w:r>
      <w:r w:rsidR="00B244A3">
        <w:t xml:space="preserve"> on the way</w:t>
      </w:r>
      <w:r w:rsidR="00570AAC">
        <w:t xml:space="preserve"> unless the player jumps back from part D to Part I (and takes falling damage) or translocate back to par</w:t>
      </w:r>
      <w:r w:rsidR="00B244A3">
        <w:t>t I.</w:t>
      </w:r>
    </w:p>
    <w:p w14:paraId="7A3CAB5B" w14:textId="129301D8" w:rsidR="00193327" w:rsidRPr="00E73C05" w:rsidRDefault="00193327" w:rsidP="00193327">
      <w:pPr>
        <w:pStyle w:val="ListParagraph"/>
        <w:numPr>
          <w:ilvl w:val="0"/>
          <w:numId w:val="12"/>
        </w:numPr>
        <w:rPr>
          <w:i/>
        </w:rPr>
      </w:pPr>
      <w:r>
        <w:t xml:space="preserve"> </w:t>
      </w:r>
      <w:r>
        <w:rPr>
          <w:i/>
        </w:rPr>
        <w:t xml:space="preserve">Run across area K </w:t>
      </w:r>
      <w:r w:rsidR="00B244A3">
        <w:rPr>
          <w:i/>
        </w:rPr>
        <w:t>and take</w:t>
      </w:r>
      <w:r>
        <w:rPr>
          <w:i/>
        </w:rPr>
        <w:t xml:space="preserve"> the Jump pad J9 on the enemy side</w:t>
      </w:r>
      <w:r>
        <w:t xml:space="preserve">, which takes players to </w:t>
      </w:r>
      <w:r w:rsidR="00B244A3">
        <w:t>part</w:t>
      </w:r>
      <w:r>
        <w:t xml:space="preserve"> </w:t>
      </w:r>
      <w:r w:rsidR="00B244A3">
        <w:t>I and jump from j10 to reach area D</w:t>
      </w:r>
      <w:r>
        <w:t>.</w:t>
      </w:r>
    </w:p>
    <w:p w14:paraId="0486B587" w14:textId="324D6B4A" w:rsidR="00193327" w:rsidRPr="00E73C05" w:rsidRDefault="00193327" w:rsidP="00193327">
      <w:r w:rsidRPr="00E73C05">
        <w:rPr>
          <w:i/>
        </w:rPr>
        <w:t xml:space="preserve"> </w:t>
      </w:r>
      <w:r>
        <w:t>Once players reach area D, they can take the jump pad J1, which leads to area A</w:t>
      </w:r>
      <w:r w:rsidR="00B244A3">
        <w:t xml:space="preserve"> (see </w:t>
      </w:r>
      <w:r w:rsidR="00B244A3">
        <w:rPr>
          <w:b/>
        </w:rPr>
        <w:t>figure 3</w:t>
      </w:r>
      <w:r w:rsidR="00B244A3">
        <w:t>)</w:t>
      </w:r>
      <w:r>
        <w:t xml:space="preserve">. From here, players can walk up the stairs to reach the enemy flag and return to their base. Overall, this route takes roughly 16 to </w:t>
      </w:r>
      <w:r w:rsidR="00E72A2A">
        <w:t>24</w:t>
      </w:r>
      <w:r>
        <w:t xml:space="preserve"> seconds to take depending on the player’s sub-route choices.</w:t>
      </w:r>
    </w:p>
    <w:p w14:paraId="130E0856" w14:textId="16E5CE67" w:rsidR="00193327" w:rsidRPr="00AF37AC" w:rsidRDefault="00193327" w:rsidP="00193327">
      <w:r>
        <w:rPr>
          <w:u w:val="single"/>
        </w:rPr>
        <w:t>The aerial route</w:t>
      </w:r>
      <w:r>
        <w:t xml:space="preserve">: the aerial route is perhaps the most fun, dangerous and the quickest route to reach the enemy flag. It is also the route that contains the least amount of resources and requires players to use the ability to wall-run. </w:t>
      </w:r>
      <w:r w:rsidR="00A57418">
        <w:t>Once players descent into the midground, they</w:t>
      </w:r>
      <w:r>
        <w:t xml:space="preserve"> can take the jump pad J6 to land on C1 on the enemy side</w:t>
      </w:r>
      <w:r w:rsidR="0052442B">
        <w:t xml:space="preserve"> (see </w:t>
      </w:r>
      <w:r w:rsidR="0052442B">
        <w:rPr>
          <w:b/>
        </w:rPr>
        <w:t>figure 4</w:t>
      </w:r>
      <w:r w:rsidR="0052442B">
        <w:t>)</w:t>
      </w:r>
      <w:r>
        <w:t xml:space="preserve">. If players perform a wall-run on C1 on the enemy side, they can then reach jump pad J7, which makes the player fly across the map to land right on the jump pad J8 on their team side. Once the player takes the jump pad J8, the player will fly back to the enemy side and land </w:t>
      </w:r>
      <w:r>
        <w:rPr>
          <w:i/>
        </w:rPr>
        <w:t>right on top</w:t>
      </w:r>
      <w:r>
        <w:t xml:space="preserve"> of the enemy’s flag. This path takes approximately 12 seconds to take and is one of the most distinctive features of this map.</w:t>
      </w:r>
    </w:p>
    <w:p w14:paraId="69AF5BE6" w14:textId="45E8D943" w:rsidR="00F607AA" w:rsidRDefault="00F607AA" w:rsidP="00F607AA">
      <w:pPr>
        <w:pStyle w:val="Heading3"/>
      </w:pPr>
      <w:bookmarkStart w:id="45" w:name="_Toc500529963"/>
      <w:commentRangeStart w:id="46"/>
      <w:r>
        <w:t>Requirements</w:t>
      </w:r>
      <w:commentRangeEnd w:id="46"/>
      <w:r>
        <w:rPr>
          <w:rStyle w:val="CommentReference"/>
          <w:rFonts w:eastAsiaTheme="minorHAnsi" w:cstheme="minorBidi"/>
          <w:color w:val="auto"/>
        </w:rPr>
        <w:commentReference w:id="46"/>
      </w:r>
      <w:bookmarkEnd w:id="45"/>
    </w:p>
    <w:p w14:paraId="10E3BB6E" w14:textId="0BB06176" w:rsidR="00F607AA" w:rsidRDefault="00AA7219" w:rsidP="00F607AA">
      <w:r>
        <w:t>This area requires no special scripted elements or additional assets.</w:t>
      </w:r>
    </w:p>
    <w:p w14:paraId="6D5EDB4D" w14:textId="58A2B724" w:rsidR="00F607AA" w:rsidRPr="00EB52E1" w:rsidRDefault="008E235A" w:rsidP="00EB52E1">
      <w:pPr>
        <w:pStyle w:val="Heading2"/>
        <w:rPr>
          <w:color w:val="FF0000"/>
        </w:rPr>
      </w:pPr>
      <w:bookmarkStart w:id="47" w:name="_Toc500529964"/>
      <w:r>
        <w:t>Low</w:t>
      </w:r>
      <w:r w:rsidR="00E50DCA">
        <w:t>er</w:t>
      </w:r>
      <w:r>
        <w:t xml:space="preserve"> Ground</w:t>
      </w:r>
      <w:bookmarkEnd w:id="47"/>
    </w:p>
    <w:p w14:paraId="6B100518" w14:textId="77777777" w:rsidR="00F607AA" w:rsidRDefault="00F607AA" w:rsidP="00F607AA">
      <w:pPr>
        <w:pStyle w:val="Heading3"/>
      </w:pPr>
      <w:bookmarkStart w:id="48" w:name="_Toc500529965"/>
      <w:r>
        <w:t>Detailed Area Map</w:t>
      </w:r>
      <w:bookmarkEnd w:id="48"/>
    </w:p>
    <w:p w14:paraId="60A047C1" w14:textId="4E259FD2" w:rsidR="00F607AA" w:rsidRPr="008826E5" w:rsidRDefault="00493E15" w:rsidP="008826E5">
      <w:pPr>
        <w:jc w:val="center"/>
        <w:rPr>
          <w:color w:val="FF0000"/>
        </w:rPr>
      </w:pPr>
      <w:r>
        <w:rPr>
          <w:noProof/>
          <w:color w:val="FF0000"/>
        </w:rPr>
        <w:drawing>
          <wp:inline distT="0" distB="0" distL="0" distR="0" wp14:anchorId="582CD05D" wp14:editId="1728852E">
            <wp:extent cx="5184250" cy="36468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6565" cy="3648452"/>
                    </a:xfrm>
                    <a:prstGeom prst="rect">
                      <a:avLst/>
                    </a:prstGeom>
                    <a:noFill/>
                    <a:ln>
                      <a:noFill/>
                    </a:ln>
                  </pic:spPr>
                </pic:pic>
              </a:graphicData>
            </a:graphic>
          </wp:inline>
        </w:drawing>
      </w:r>
    </w:p>
    <w:p w14:paraId="16268E13" w14:textId="6D41F9DD" w:rsidR="008826E5" w:rsidRDefault="008826E5" w:rsidP="008826E5">
      <w:pPr>
        <w:jc w:val="center"/>
      </w:pPr>
      <w:r w:rsidRPr="00B244A3">
        <w:rPr>
          <w:b/>
        </w:rPr>
        <w:t>Figure 5</w:t>
      </w:r>
      <w:r>
        <w:t xml:space="preserve"> – The lower ground</w:t>
      </w:r>
    </w:p>
    <w:p w14:paraId="171B937E" w14:textId="77777777" w:rsidR="00EB52E1" w:rsidRPr="007336EC" w:rsidRDefault="00EB52E1" w:rsidP="008826E5">
      <w:pPr>
        <w:jc w:val="center"/>
      </w:pPr>
    </w:p>
    <w:p w14:paraId="7FED8F73" w14:textId="77777777" w:rsidR="00F607AA" w:rsidRDefault="00F607AA" w:rsidP="00F607AA">
      <w:pPr>
        <w:pStyle w:val="Heading3"/>
      </w:pPr>
      <w:bookmarkStart w:id="49" w:name="_Toc500529966"/>
      <w:commentRangeStart w:id="50"/>
      <w:r>
        <w:lastRenderedPageBreak/>
        <w:t>Area Description</w:t>
      </w:r>
      <w:commentRangeEnd w:id="50"/>
      <w:r>
        <w:rPr>
          <w:rStyle w:val="CommentReference"/>
          <w:rFonts w:eastAsiaTheme="minorHAnsi" w:cstheme="minorBidi"/>
          <w:color w:val="auto"/>
        </w:rPr>
        <w:commentReference w:id="50"/>
      </w:r>
      <w:bookmarkEnd w:id="49"/>
    </w:p>
    <w:p w14:paraId="57A534E6" w14:textId="6CE13CA1" w:rsidR="00F607AA" w:rsidRPr="007336EC" w:rsidRDefault="008826E5" w:rsidP="00A57418">
      <w:r>
        <w:t>The lower ground area is an extension of the midground area. It provides an alternative route for players to reach into the</w:t>
      </w:r>
      <w:r w:rsidR="00EA4918">
        <w:t xml:space="preserve"> enemy base</w:t>
      </w:r>
      <w:r>
        <w:t xml:space="preserve"> from below and behind</w:t>
      </w:r>
      <w:r w:rsidR="00832258">
        <w:t xml:space="preserve"> and attack them by surprise</w:t>
      </w:r>
      <w:r w:rsidR="00BE6EE9">
        <w:t xml:space="preserve">. This area also serves as a detour route from the midground where players can seek cover and regain health by picking up the keg o’ health in the middle. Additionally, this area has two teleport pads that takes players back to </w:t>
      </w:r>
      <w:r w:rsidR="00A57418">
        <w:t>part G on the midground (one for each side of the midground)</w:t>
      </w:r>
    </w:p>
    <w:p w14:paraId="77EB3AC9" w14:textId="77777777" w:rsidR="00F607AA" w:rsidRDefault="00F607AA" w:rsidP="00F607AA">
      <w:pPr>
        <w:pStyle w:val="Heading3"/>
      </w:pPr>
      <w:bookmarkStart w:id="51" w:name="_Toc500529967"/>
      <w:commentRangeStart w:id="52"/>
      <w:r>
        <w:t>Requirements</w:t>
      </w:r>
      <w:commentRangeEnd w:id="52"/>
      <w:r>
        <w:rPr>
          <w:rStyle w:val="CommentReference"/>
          <w:rFonts w:eastAsiaTheme="minorHAnsi" w:cstheme="minorBidi"/>
          <w:color w:val="auto"/>
        </w:rPr>
        <w:commentReference w:id="52"/>
      </w:r>
      <w:bookmarkEnd w:id="51"/>
    </w:p>
    <w:p w14:paraId="093FBD60" w14:textId="30B2FDFA" w:rsidR="000B25DE" w:rsidRPr="00501F04" w:rsidRDefault="00A57418">
      <w:r>
        <w:t>This area requires no special scripted elements or additional assets.</w:t>
      </w:r>
      <w:bookmarkStart w:id="53" w:name="_Toc397506734"/>
      <w:bookmarkStart w:id="54" w:name="_Toc397506824"/>
    </w:p>
    <w:p w14:paraId="6D50BAC7" w14:textId="77777777" w:rsidR="00442348" w:rsidRDefault="00442348" w:rsidP="00E82F73">
      <w:pPr>
        <w:pStyle w:val="Heading1"/>
      </w:pPr>
      <w:bookmarkStart w:id="55" w:name="_Toc500529968"/>
      <w:r>
        <w:t>Aesthetics</w:t>
      </w:r>
      <w:bookmarkEnd w:id="53"/>
      <w:bookmarkEnd w:id="54"/>
      <w:bookmarkEnd w:id="55"/>
    </w:p>
    <w:p w14:paraId="4D1A5941" w14:textId="77777777" w:rsidR="00442348" w:rsidRDefault="00442348" w:rsidP="00E82F73">
      <w:pPr>
        <w:pStyle w:val="Heading2"/>
      </w:pPr>
      <w:bookmarkStart w:id="56" w:name="_Toc397506735"/>
      <w:bookmarkStart w:id="57" w:name="_Toc397506825"/>
      <w:bookmarkStart w:id="58" w:name="_Toc500529969"/>
      <w:commentRangeStart w:id="59"/>
      <w:r>
        <w:t>General Thematic Elements</w:t>
      </w:r>
      <w:bookmarkEnd w:id="56"/>
      <w:bookmarkEnd w:id="57"/>
      <w:commentRangeEnd w:id="59"/>
      <w:r w:rsidR="00E0644D">
        <w:rPr>
          <w:rStyle w:val="CommentReference"/>
          <w:rFonts w:eastAsiaTheme="minorHAnsi" w:cstheme="minorBidi"/>
          <w:color w:val="auto"/>
        </w:rPr>
        <w:commentReference w:id="59"/>
      </w:r>
      <w:bookmarkEnd w:id="58"/>
    </w:p>
    <w:p w14:paraId="06DF0149" w14:textId="0D3D4827" w:rsidR="004A6D6D" w:rsidRDefault="002F5925" w:rsidP="006F5BD4">
      <w:bookmarkStart w:id="60" w:name="_Toc397506736"/>
      <w:bookmarkStart w:id="61" w:name="_Toc397506826"/>
      <w:r>
        <w:t>The overall look of the map resembles a down-sized sci-fi stadium floating in space.</w:t>
      </w:r>
      <w:r w:rsidR="003266CE">
        <w:t xml:space="preserve"> </w:t>
      </w:r>
      <w:r>
        <w:t xml:space="preserve">It is mostly built with </w:t>
      </w:r>
      <w:r w:rsidR="00EB34AE">
        <w:t xml:space="preserve">aged </w:t>
      </w:r>
      <w:r>
        <w:t>metal pieces painted in white</w:t>
      </w:r>
      <w:r w:rsidR="000B5B21">
        <w:t xml:space="preserve"> </w:t>
      </w:r>
      <w:r w:rsidR="006A1D2E">
        <w:t>with a few accent colors</w:t>
      </w:r>
      <w:r w:rsidR="00271237">
        <w:t xml:space="preserve"> </w:t>
      </w:r>
      <w:r w:rsidR="000B5B21">
        <w:t xml:space="preserve">so that it contrasts with the </w:t>
      </w:r>
      <w:r w:rsidR="0076695D">
        <w:t>dark galaxy background</w:t>
      </w:r>
      <w:r w:rsidR="00465848">
        <w:t>, and it is lit with elevated spot lights like a soccer stadium. The map also features a fascinating look to 2 planets and a sun, which are predominantly visible and situated on the sides of the map.</w:t>
      </w:r>
      <w:r w:rsidR="00FE10B4">
        <w:t xml:space="preserve"> The map features a space-like theme with some elements borrowed from the look of an oil refinery, so elements such </w:t>
      </w:r>
      <w:r w:rsidR="00EB34AE">
        <w:t>as metal pipes, rails, vents, and antennas are predominant in the aesthetics of the map.</w:t>
      </w:r>
      <w:r w:rsidR="00FE10B4">
        <w:t xml:space="preserve"> </w:t>
      </w:r>
      <w:r w:rsidR="00256564">
        <w:t>The overall look of the walls and ceilings features a variety of deta</w:t>
      </w:r>
      <w:r w:rsidR="00C0786A">
        <w:t>il elements such as</w:t>
      </w:r>
      <w:r w:rsidR="00256564">
        <w:t xml:space="preserve"> pipelines,</w:t>
      </w:r>
      <w:r w:rsidR="00C0786A">
        <w:t xml:space="preserve"> metal trims,</w:t>
      </w:r>
      <w:r w:rsidR="00256564">
        <w:t xml:space="preserve"> vents, and hatches,</w:t>
      </w:r>
      <w:r w:rsidR="00C0786A">
        <w:t xml:space="preserve"> all of which add interesting details to the structure of the level and contributes to the immersion of the player. On the other hand, </w:t>
      </w:r>
      <w:r w:rsidR="00256564">
        <w:t>the f</w:t>
      </w:r>
      <w:r w:rsidR="00C0786A">
        <w:t>loors in general have a simpler and cleaner look; it is composed mostly of white metal p</w:t>
      </w:r>
      <w:r w:rsidR="006A1D2E">
        <w:t>anels with fe</w:t>
      </w:r>
      <w:r w:rsidR="00271237">
        <w:t>wer details to make the walk areas easy to follow.</w:t>
      </w:r>
    </w:p>
    <w:p w14:paraId="34410BDC" w14:textId="07370B97" w:rsidR="00442348" w:rsidRDefault="00EB34AE" w:rsidP="00442348">
      <w:pPr>
        <w:pStyle w:val="Heading2"/>
      </w:pPr>
      <w:bookmarkStart w:id="62" w:name="_Toc500529970"/>
      <w:bookmarkEnd w:id="60"/>
      <w:bookmarkEnd w:id="61"/>
      <w:r>
        <w:t>Flag Area</w:t>
      </w:r>
      <w:bookmarkEnd w:id="62"/>
    </w:p>
    <w:p w14:paraId="3E70D58F" w14:textId="77777777" w:rsidR="00442348" w:rsidRDefault="00442348" w:rsidP="00442348">
      <w:pPr>
        <w:pStyle w:val="Heading3"/>
      </w:pPr>
      <w:bookmarkStart w:id="63" w:name="_Toc397506737"/>
      <w:bookmarkStart w:id="64" w:name="_Toc397506827"/>
      <w:bookmarkStart w:id="65" w:name="_Toc500529971"/>
      <w:r w:rsidRPr="00442348">
        <w:t>Special</w:t>
      </w:r>
      <w:r>
        <w:t xml:space="preserve"> Thematic Elements</w:t>
      </w:r>
      <w:bookmarkEnd w:id="63"/>
      <w:bookmarkEnd w:id="64"/>
      <w:bookmarkEnd w:id="65"/>
    </w:p>
    <w:p w14:paraId="09BD923D" w14:textId="2CCC23AA" w:rsidR="004A6D6D" w:rsidRDefault="00AA1BBE" w:rsidP="006F5BD4">
      <w:bookmarkStart w:id="66" w:name="_Toc397506738"/>
      <w:bookmarkStart w:id="67" w:name="_Toc397506828"/>
      <w:r>
        <w:t>Being at the flag area gives the sensa</w:t>
      </w:r>
      <w:r w:rsidR="004C4F50">
        <w:t>tion of being at the top of the control room of a ferry as these are the highest areas of the map</w:t>
      </w:r>
      <w:r w:rsidR="002915E7">
        <w:t>, except that it has no walls</w:t>
      </w:r>
      <w:r w:rsidR="00DA7A47">
        <w:t xml:space="preserve"> or ceiling</w:t>
      </w:r>
      <w:r w:rsidR="002915E7">
        <w:t>.</w:t>
      </w:r>
      <w:r w:rsidR="004C4F50">
        <w:t xml:space="preserve"> </w:t>
      </w:r>
      <w:r w:rsidR="002915E7">
        <w:t xml:space="preserve">The </w:t>
      </w:r>
      <w:r w:rsidR="004C4F50">
        <w:t>floor</w:t>
      </w:r>
      <w:r w:rsidR="002915E7">
        <w:t xml:space="preserve"> of this area</w:t>
      </w:r>
      <w:r w:rsidR="004C4F50">
        <w:t xml:space="preserve"> consists on white metal panels </w:t>
      </w:r>
      <w:r w:rsidR="002915E7">
        <w:t>with a few vent panels placed on one of the borders of the area</w:t>
      </w:r>
      <w:r w:rsidR="00DA7A47">
        <w:t xml:space="preserve"> and decal.</w:t>
      </w:r>
    </w:p>
    <w:p w14:paraId="489FE5FB" w14:textId="77777777" w:rsidR="00442348" w:rsidRDefault="00442348" w:rsidP="00442348">
      <w:pPr>
        <w:pStyle w:val="Heading3"/>
      </w:pPr>
      <w:bookmarkStart w:id="68" w:name="_Toc500529972"/>
      <w:r>
        <w:t>Lighting</w:t>
      </w:r>
      <w:bookmarkEnd w:id="66"/>
      <w:bookmarkEnd w:id="67"/>
      <w:bookmarkEnd w:id="68"/>
    </w:p>
    <w:p w14:paraId="3946B463" w14:textId="2D57D815" w:rsidR="004A6D6D" w:rsidRDefault="00141A25" w:rsidP="006F5BD4">
      <w:bookmarkStart w:id="69" w:name="_Toc397506739"/>
      <w:bookmarkStart w:id="70" w:name="_Toc397506829"/>
      <w:r>
        <w:t>Like</w:t>
      </w:r>
      <w:r w:rsidR="00281AC2">
        <w:t xml:space="preserve"> most of the areas of the </w:t>
      </w:r>
      <w:r w:rsidR="00376340">
        <w:t xml:space="preserve">level, this area is </w:t>
      </w:r>
      <w:r>
        <w:t>bright and</w:t>
      </w:r>
      <w:r w:rsidR="00281AC2">
        <w:t xml:space="preserve"> lit </w:t>
      </w:r>
      <w:r>
        <w:t xml:space="preserve">from above </w:t>
      </w:r>
      <w:r w:rsidR="00281AC2">
        <w:t xml:space="preserve">by elevated light posts </w:t>
      </w:r>
      <w:r>
        <w:t>situated around the perimeter of the map</w:t>
      </w:r>
      <w:r w:rsidR="00376340">
        <w:t xml:space="preserve"> and with floor lamps</w:t>
      </w:r>
      <w:r>
        <w:t>.</w:t>
      </w:r>
      <w:r w:rsidR="00376340">
        <w:t xml:space="preserve"> </w:t>
      </w:r>
      <w:r>
        <w:t xml:space="preserve">The </w:t>
      </w:r>
      <w:r w:rsidR="00376340">
        <w:t xml:space="preserve">overall </w:t>
      </w:r>
      <w:r>
        <w:t xml:space="preserve">color of the lighting </w:t>
      </w:r>
      <w:r w:rsidR="00AC584C">
        <w:t>is set to</w:t>
      </w:r>
      <w:r>
        <w:t xml:space="preserve"> white with a hint of red or blue</w:t>
      </w:r>
      <w:r w:rsidR="00376340">
        <w:t xml:space="preserve"> depending on which side the flag area is</w:t>
      </w:r>
      <w:r w:rsidR="00495F2B">
        <w:t>. This area also features some decorative lightings from the chevrons that lead to the chutes. The chevrons on the blue base are colored blue, and the chevrons from the red base are colored red.</w:t>
      </w:r>
    </w:p>
    <w:p w14:paraId="68830A83" w14:textId="77777777" w:rsidR="007336EC" w:rsidRDefault="00442348" w:rsidP="000B25DE">
      <w:pPr>
        <w:pStyle w:val="Heading3"/>
      </w:pPr>
      <w:bookmarkStart w:id="71" w:name="_Toc500529973"/>
      <w:r>
        <w:lastRenderedPageBreak/>
        <w:t>Visual References</w:t>
      </w:r>
      <w:bookmarkEnd w:id="69"/>
      <w:bookmarkEnd w:id="70"/>
      <w:bookmarkEnd w:id="71"/>
    </w:p>
    <w:p w14:paraId="65F1C03E" w14:textId="72F2ED0D" w:rsidR="0012690B" w:rsidRDefault="000F0445">
      <w:r>
        <w:rPr>
          <w:noProof/>
        </w:rPr>
        <w:drawing>
          <wp:inline distT="0" distB="0" distL="0" distR="0" wp14:anchorId="4A8652E0" wp14:editId="151F75B2">
            <wp:extent cx="7219950" cy="6991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19950" cy="6991350"/>
                    </a:xfrm>
                    <a:prstGeom prst="rect">
                      <a:avLst/>
                    </a:prstGeom>
                    <a:noFill/>
                    <a:ln>
                      <a:noFill/>
                    </a:ln>
                  </pic:spPr>
                </pic:pic>
              </a:graphicData>
            </a:graphic>
          </wp:inline>
        </w:drawing>
      </w:r>
    </w:p>
    <w:p w14:paraId="595C3974" w14:textId="65B6D2EC" w:rsidR="0012690B" w:rsidRDefault="0012690B" w:rsidP="0012690B">
      <w:pPr>
        <w:pStyle w:val="Heading2"/>
      </w:pPr>
      <w:bookmarkStart w:id="72" w:name="_Toc500529974"/>
      <w:r>
        <w:t>Outer Base</w:t>
      </w:r>
      <w:bookmarkEnd w:id="72"/>
    </w:p>
    <w:p w14:paraId="4214F1E1" w14:textId="77777777" w:rsidR="0012690B" w:rsidRDefault="0012690B" w:rsidP="0012690B">
      <w:pPr>
        <w:pStyle w:val="Heading3"/>
      </w:pPr>
      <w:bookmarkStart w:id="73" w:name="_Toc500529975"/>
      <w:r w:rsidRPr="00442348">
        <w:t>Special</w:t>
      </w:r>
      <w:r>
        <w:t xml:space="preserve"> Thematic Elements</w:t>
      </w:r>
      <w:bookmarkEnd w:id="73"/>
    </w:p>
    <w:p w14:paraId="38901D4E" w14:textId="69B84C9B" w:rsidR="0012690B" w:rsidRDefault="000F0445" w:rsidP="0012690B">
      <w:r>
        <w:t>Th</w:t>
      </w:r>
      <w:r w:rsidR="0052442B">
        <w:t>is area</w:t>
      </w:r>
      <w:r>
        <w:t xml:space="preserve"> also ha</w:t>
      </w:r>
      <w:r w:rsidR="0052442B">
        <w:t>s</w:t>
      </w:r>
      <w:r w:rsidR="00AC584C">
        <w:t xml:space="preserve"> a similar thematic to the flag area and most other areas of the level. It features white metal panel </w:t>
      </w:r>
      <w:r w:rsidR="00495F2B">
        <w:t xml:space="preserve">with few details </w:t>
      </w:r>
      <w:r w:rsidR="00AC584C">
        <w:t>for floors</w:t>
      </w:r>
      <w:r w:rsidR="00897E99">
        <w:t>,</w:t>
      </w:r>
      <w:r w:rsidR="00AC584C">
        <w:t xml:space="preserve"> and</w:t>
      </w:r>
      <w:r w:rsidR="00897E99">
        <w:t xml:space="preserve"> the</w:t>
      </w:r>
      <w:r w:rsidR="00AC584C">
        <w:t xml:space="preserve"> walls</w:t>
      </w:r>
      <w:r w:rsidR="00897E99">
        <w:t xml:space="preserve"> contain a variety of elements that give them interesting details, such as pipelines</w:t>
      </w:r>
      <w:r w:rsidR="003E76AF">
        <w:t>, vents, and decals posted on floors and walls</w:t>
      </w:r>
      <w:r>
        <w:t xml:space="preserve">. </w:t>
      </w:r>
      <w:r w:rsidR="0052442B">
        <w:t>Earlier in the development of this level, the platforms that composed this area had the shape of flat empanadas</w:t>
      </w:r>
      <w:r w:rsidR="006878AE">
        <w:t xml:space="preserve"> (see visual reference 10 for an image of empanadas).</w:t>
      </w:r>
      <w:r w:rsidR="008A0ABA">
        <w:t xml:space="preserve"> </w:t>
      </w:r>
      <w:r w:rsidR="006878AE">
        <w:t>B</w:t>
      </w:r>
      <w:r w:rsidR="008A0ABA">
        <w:t>ecause</w:t>
      </w:r>
      <w:r w:rsidR="006878AE">
        <w:t xml:space="preserve"> these platforms</w:t>
      </w:r>
      <w:r w:rsidR="008A0ABA">
        <w:t xml:space="preserve"> were surrounding the base, they were </w:t>
      </w:r>
      <w:r w:rsidR="006878AE">
        <w:t xml:space="preserve">then </w:t>
      </w:r>
      <w:r w:rsidR="008A0ABA">
        <w:t xml:space="preserve">called egocentric empanadas, which explains the whimsical name of the map. Later in the development of the map, the shape of these platforms </w:t>
      </w:r>
      <w:r w:rsidR="006878AE">
        <w:t>was</w:t>
      </w:r>
      <w:r w:rsidR="008A0ABA">
        <w:t xml:space="preserve"> changed to a rectangular shape with rounded corne</w:t>
      </w:r>
      <w:r w:rsidR="006878AE">
        <w:t>r</w:t>
      </w:r>
      <w:r w:rsidR="008A0ABA">
        <w:t xml:space="preserve">s </w:t>
      </w:r>
      <w:r w:rsidR="006878AE">
        <w:t xml:space="preserve">because the previous shape was very difficult to replicate with the provided static mesh models.  </w:t>
      </w:r>
      <w:r w:rsidR="008A0ABA">
        <w:t xml:space="preserve"> </w:t>
      </w:r>
      <w:r w:rsidR="00495F2B">
        <w:t xml:space="preserve"> </w:t>
      </w:r>
    </w:p>
    <w:p w14:paraId="0BC107A4" w14:textId="77777777" w:rsidR="0012690B" w:rsidRDefault="0012690B" w:rsidP="0012690B">
      <w:pPr>
        <w:pStyle w:val="Heading3"/>
      </w:pPr>
      <w:bookmarkStart w:id="74" w:name="_Toc500529976"/>
      <w:r>
        <w:lastRenderedPageBreak/>
        <w:t>Lighting</w:t>
      </w:r>
      <w:bookmarkEnd w:id="74"/>
    </w:p>
    <w:p w14:paraId="074ECAF1" w14:textId="1BA0036C" w:rsidR="0012690B" w:rsidRDefault="0012690B" w:rsidP="0012690B">
      <w:r>
        <w:t xml:space="preserve">Like most of the areas of the level, this area is bright and lit </w:t>
      </w:r>
      <w:r w:rsidR="006878AE">
        <w:t xml:space="preserve">with white light </w:t>
      </w:r>
      <w:r>
        <w:t>from above by elevated light posts situated around the perimeter of the map</w:t>
      </w:r>
      <w:r w:rsidR="0087251C">
        <w:t>.</w:t>
      </w:r>
      <w:r w:rsidR="00B84856">
        <w:t xml:space="preserve"> It also has some decorative </w:t>
      </w:r>
      <w:r w:rsidR="0087251C">
        <w:t>accent lights</w:t>
      </w:r>
      <w:r w:rsidR="00B84856">
        <w:t xml:space="preserve"> such as the chevron lights from the chutes</w:t>
      </w:r>
      <w:r w:rsidR="006878AE">
        <w:t xml:space="preserve">, </w:t>
      </w:r>
      <w:r w:rsidR="00077DDC">
        <w:t xml:space="preserve">the emissive lights </w:t>
      </w:r>
      <w:r w:rsidR="0087251C">
        <w:t>from the jump pad,</w:t>
      </w:r>
      <w:r w:rsidR="006878AE">
        <w:t xml:space="preserve"> and a large wall flag</w:t>
      </w:r>
      <w:r w:rsidR="0087251C">
        <w:t xml:space="preserve"> which serve </w:t>
      </w:r>
      <w:r w:rsidR="006878AE">
        <w:t>to orient players</w:t>
      </w:r>
      <w:r w:rsidR="0087251C">
        <w:t>.</w:t>
      </w:r>
    </w:p>
    <w:p w14:paraId="74CC210A" w14:textId="77777777" w:rsidR="0012690B" w:rsidRDefault="0012690B" w:rsidP="0012690B">
      <w:pPr>
        <w:pStyle w:val="Heading3"/>
      </w:pPr>
      <w:bookmarkStart w:id="75" w:name="_Toc500529977"/>
      <w:r>
        <w:t>Visual References</w:t>
      </w:r>
      <w:bookmarkEnd w:id="75"/>
    </w:p>
    <w:p w14:paraId="45E2658D" w14:textId="7719300D" w:rsidR="0012690B" w:rsidRDefault="0012690B"/>
    <w:p w14:paraId="1C555AAF" w14:textId="0AD9B283" w:rsidR="000C3F20" w:rsidRDefault="007D2379">
      <w:r>
        <w:rPr>
          <w:noProof/>
        </w:rPr>
        <w:drawing>
          <wp:inline distT="0" distB="0" distL="0" distR="0" wp14:anchorId="66745866" wp14:editId="5561251D">
            <wp:extent cx="7219950" cy="699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19950" cy="6991350"/>
                    </a:xfrm>
                    <a:prstGeom prst="rect">
                      <a:avLst/>
                    </a:prstGeom>
                    <a:noFill/>
                    <a:ln>
                      <a:noFill/>
                    </a:ln>
                  </pic:spPr>
                </pic:pic>
              </a:graphicData>
            </a:graphic>
          </wp:inline>
        </w:drawing>
      </w:r>
    </w:p>
    <w:p w14:paraId="0EA0AE3B" w14:textId="66E299E6" w:rsidR="00256564" w:rsidRDefault="00256564" w:rsidP="00256564">
      <w:pPr>
        <w:pStyle w:val="Heading2"/>
      </w:pPr>
      <w:bookmarkStart w:id="76" w:name="_Toc500529978"/>
      <w:r>
        <w:lastRenderedPageBreak/>
        <w:t>Midground</w:t>
      </w:r>
      <w:bookmarkEnd w:id="76"/>
    </w:p>
    <w:p w14:paraId="4548C3FB" w14:textId="06415DB2" w:rsidR="00256564" w:rsidRDefault="00256564" w:rsidP="00256564">
      <w:pPr>
        <w:pStyle w:val="Heading3"/>
      </w:pPr>
      <w:bookmarkStart w:id="77" w:name="_Toc500529979"/>
      <w:r w:rsidRPr="00442348">
        <w:t>Special</w:t>
      </w:r>
      <w:r>
        <w:t xml:space="preserve"> Thematic Elements</w:t>
      </w:r>
      <w:bookmarkEnd w:id="77"/>
    </w:p>
    <w:p w14:paraId="14B41B0E" w14:textId="292C2012" w:rsidR="00495F2B" w:rsidRPr="00495F2B" w:rsidRDefault="00495F2B" w:rsidP="00495F2B">
      <w:r>
        <w:t>The midground area has a similar thematic to the other areas of the level. It features white metal panel with few details for floors, and the walls contain a variety of elements that give them interesting details, such as pipelines</w:t>
      </w:r>
      <w:r w:rsidR="00B45E32">
        <w:t xml:space="preserve"> and vents</w:t>
      </w:r>
      <w:r>
        <w:t xml:space="preserve">. </w:t>
      </w:r>
      <w:r w:rsidR="00501F04">
        <w:t xml:space="preserve">In addition, this area has a series </w:t>
      </w:r>
      <w:r w:rsidR="00B45E32">
        <w:t>metal square</w:t>
      </w:r>
      <w:r w:rsidR="00B84856">
        <w:t xml:space="preserve"> </w:t>
      </w:r>
      <w:r w:rsidR="00501F04">
        <w:t>arcs that connect the inn</w:t>
      </w:r>
      <w:r w:rsidR="0087251C">
        <w:t>er borders with the outer walls; these arcs give additional levels of detail and support to the overall structure of the level</w:t>
      </w:r>
      <w:r w:rsidR="009E6017">
        <w:t xml:space="preserve"> by </w:t>
      </w:r>
      <w:r w:rsidR="00412EB4">
        <w:t>form</w:t>
      </w:r>
      <w:r w:rsidR="009E6017">
        <w:t>ing</w:t>
      </w:r>
      <w:r w:rsidR="00412EB4">
        <w:t xml:space="preserve"> an implied tunnel</w:t>
      </w:r>
      <w:r w:rsidR="009E6017">
        <w:t xml:space="preserve"> on each side of the map through which players fight and race to get to the bases</w:t>
      </w:r>
      <w:r w:rsidR="0087251C">
        <w:t>.</w:t>
      </w:r>
    </w:p>
    <w:p w14:paraId="167DFE56" w14:textId="182B4CF7" w:rsidR="00256564" w:rsidRDefault="00256564" w:rsidP="00256564">
      <w:pPr>
        <w:pStyle w:val="Heading3"/>
      </w:pPr>
      <w:bookmarkStart w:id="78" w:name="_Toc500529980"/>
      <w:r>
        <w:t>Lighting</w:t>
      </w:r>
      <w:bookmarkEnd w:id="78"/>
    </w:p>
    <w:p w14:paraId="50344FD5" w14:textId="4DD3F9AA" w:rsidR="00495F2B" w:rsidRPr="00495F2B" w:rsidRDefault="00495F2B" w:rsidP="00495F2B">
      <w:r>
        <w:t xml:space="preserve">Like most of the areas of the level, this area is </w:t>
      </w:r>
      <w:r w:rsidR="00B45E32">
        <w:t>mostly</w:t>
      </w:r>
      <w:r>
        <w:t xml:space="preserve"> lit from above</w:t>
      </w:r>
      <w:r w:rsidR="00B45E32">
        <w:t xml:space="preserve"> </w:t>
      </w:r>
      <w:r>
        <w:t>by elevated light posts situated around the perimeter of the map.</w:t>
      </w:r>
      <w:r w:rsidR="00B84856">
        <w:t xml:space="preserve"> It </w:t>
      </w:r>
      <w:r w:rsidR="009E6017">
        <w:t>also</w:t>
      </w:r>
      <w:r w:rsidR="00B45E32">
        <w:t xml:space="preserve"> </w:t>
      </w:r>
      <w:proofErr w:type="gramStart"/>
      <w:r w:rsidR="00B45E32">
        <w:t>features  fluorescent</w:t>
      </w:r>
      <w:proofErr w:type="gramEnd"/>
      <w:r w:rsidR="00B45E32">
        <w:t xml:space="preserve"> </w:t>
      </w:r>
      <w:r w:rsidR="009E6017">
        <w:t>ceiling lamps situated on the ceiling of midground arcs</w:t>
      </w:r>
      <w:r w:rsidR="00B45E32">
        <w:t xml:space="preserve"> and fluorescent light bulbs embedded in the walls of the area which give a hint of red or blue depending on which side of the midground they are.</w:t>
      </w:r>
    </w:p>
    <w:p w14:paraId="12FAA4F3" w14:textId="5C22891F" w:rsidR="007C16E0" w:rsidRDefault="00256564" w:rsidP="007C16E0">
      <w:pPr>
        <w:pStyle w:val="Heading3"/>
        <w:tabs>
          <w:tab w:val="center" w:pos="5688"/>
        </w:tabs>
      </w:pPr>
      <w:bookmarkStart w:id="79" w:name="_Toc500529981"/>
      <w:r>
        <w:lastRenderedPageBreak/>
        <w:t>Visual References</w:t>
      </w:r>
      <w:bookmarkEnd w:id="79"/>
    </w:p>
    <w:p w14:paraId="33F361B3" w14:textId="0D3B74E1" w:rsidR="00CD17F6" w:rsidRPr="00CD17F6" w:rsidRDefault="00CD17F6" w:rsidP="00CD17F6">
      <w:r>
        <w:rPr>
          <w:noProof/>
        </w:rPr>
        <w:drawing>
          <wp:inline distT="0" distB="0" distL="0" distR="0" wp14:anchorId="36F3FA73" wp14:editId="22400639">
            <wp:extent cx="7219950" cy="6991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19950" cy="6991350"/>
                    </a:xfrm>
                    <a:prstGeom prst="rect">
                      <a:avLst/>
                    </a:prstGeom>
                    <a:noFill/>
                    <a:ln>
                      <a:noFill/>
                    </a:ln>
                  </pic:spPr>
                </pic:pic>
              </a:graphicData>
            </a:graphic>
          </wp:inline>
        </w:drawing>
      </w:r>
    </w:p>
    <w:p w14:paraId="515170E4" w14:textId="0B500AC0" w:rsidR="007C16E0" w:rsidRDefault="007C16E0" w:rsidP="007C16E0">
      <w:pPr>
        <w:pStyle w:val="Heading2"/>
      </w:pPr>
      <w:bookmarkStart w:id="80" w:name="_Toc500529982"/>
      <w:r>
        <w:t>Lowe Ground</w:t>
      </w:r>
      <w:bookmarkEnd w:id="80"/>
    </w:p>
    <w:p w14:paraId="3C64CE98" w14:textId="77777777" w:rsidR="007C16E0" w:rsidRDefault="007C16E0" w:rsidP="007C16E0">
      <w:pPr>
        <w:pStyle w:val="Heading3"/>
      </w:pPr>
      <w:bookmarkStart w:id="81" w:name="_Toc500529983"/>
      <w:r w:rsidRPr="00442348">
        <w:t>Special</w:t>
      </w:r>
      <w:r>
        <w:t xml:space="preserve"> Thematic Elements</w:t>
      </w:r>
      <w:bookmarkEnd w:id="81"/>
    </w:p>
    <w:p w14:paraId="0256690D" w14:textId="682AE933" w:rsidR="007C16E0" w:rsidRPr="00495F2B" w:rsidRDefault="007C16E0" w:rsidP="007C16E0">
      <w:r>
        <w:t>The lower area has a similar thematic to the other areas of the level. It features white metal panel with few details for floors, and the columns and other structures that attaches it to the midground contain a variety of elements that give them interesting details, such</w:t>
      </w:r>
      <w:r w:rsidR="00240F13">
        <w:t xml:space="preserve"> as pipelines and metal frames</w:t>
      </w:r>
      <w:r>
        <w:t xml:space="preserve">. </w:t>
      </w:r>
    </w:p>
    <w:p w14:paraId="4808C44E" w14:textId="77777777" w:rsidR="007C16E0" w:rsidRDefault="007C16E0" w:rsidP="007C16E0">
      <w:pPr>
        <w:pStyle w:val="Heading3"/>
      </w:pPr>
      <w:bookmarkStart w:id="82" w:name="_Toc500529984"/>
      <w:r>
        <w:t>Lighting</w:t>
      </w:r>
      <w:bookmarkEnd w:id="82"/>
    </w:p>
    <w:p w14:paraId="5B7FC7FA" w14:textId="12327CF7" w:rsidR="007C16E0" w:rsidRPr="00495F2B" w:rsidRDefault="00416321" w:rsidP="007C16E0">
      <w:r>
        <w:t>Unl</w:t>
      </w:r>
      <w:r w:rsidR="007C16E0">
        <w:t xml:space="preserve">ike most of the areas of the level, this area is </w:t>
      </w:r>
      <w:r>
        <w:t xml:space="preserve">lit from ceiling lamps situated on the bottom face of the midground platforms and other lamps set on nearby decorative structures. This area maintains roughly the same illumination level as the rest of the map </w:t>
      </w:r>
      <w:r w:rsidR="00D31B6D">
        <w:t>and</w:t>
      </w:r>
      <w:r>
        <w:t xml:space="preserve"> has some </w:t>
      </w:r>
      <w:r>
        <w:lastRenderedPageBreak/>
        <w:t>decorative accent lights such as colored chevron lights and jump pad lights</w:t>
      </w:r>
      <w:r w:rsidR="00D31B6D">
        <w:t>; however, the overall lighting of this area is kept neutral with a subtle hint of yellow to make the lighting look realistic and disassociated from the team colors.</w:t>
      </w:r>
    </w:p>
    <w:p w14:paraId="6FBA0A0C" w14:textId="5027B13D" w:rsidR="00256564" w:rsidRDefault="007C16E0" w:rsidP="007C16E0">
      <w:pPr>
        <w:pStyle w:val="Heading3"/>
        <w:tabs>
          <w:tab w:val="center" w:pos="5688"/>
        </w:tabs>
      </w:pPr>
      <w:bookmarkStart w:id="83" w:name="_Toc500529985"/>
      <w:r>
        <w:t>Visual References</w:t>
      </w:r>
      <w:bookmarkEnd w:id="83"/>
      <w:r>
        <w:tab/>
      </w:r>
    </w:p>
    <w:p w14:paraId="2B4FE5A3" w14:textId="7EEF1CBB" w:rsidR="00256564" w:rsidRPr="0012690B" w:rsidRDefault="007D2379">
      <w:r>
        <w:rPr>
          <w:noProof/>
        </w:rPr>
        <w:drawing>
          <wp:inline distT="0" distB="0" distL="0" distR="0" wp14:anchorId="7D51B950" wp14:editId="745DC77D">
            <wp:extent cx="6353175" cy="615201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70672" cy="6168961"/>
                    </a:xfrm>
                    <a:prstGeom prst="rect">
                      <a:avLst/>
                    </a:prstGeom>
                    <a:noFill/>
                    <a:ln>
                      <a:noFill/>
                    </a:ln>
                  </pic:spPr>
                </pic:pic>
              </a:graphicData>
            </a:graphic>
          </wp:inline>
        </w:drawing>
      </w:r>
    </w:p>
    <w:p w14:paraId="0CF4E52D" w14:textId="77777777" w:rsidR="000B25DE" w:rsidRDefault="000B25DE" w:rsidP="000B25DE">
      <w:pPr>
        <w:pStyle w:val="Heading1"/>
      </w:pPr>
      <w:bookmarkStart w:id="84" w:name="_Toc500529986"/>
      <w:r>
        <w:t>References</w:t>
      </w:r>
      <w:bookmarkEnd w:id="84"/>
    </w:p>
    <w:p w14:paraId="2A08B57B" w14:textId="77777777" w:rsidR="000B25DE" w:rsidRPr="000B25DE" w:rsidRDefault="000B25DE" w:rsidP="000B25DE"/>
    <w:p w14:paraId="5AA3E4C7" w14:textId="0CC8D129" w:rsidR="00A00501" w:rsidRDefault="00A00501" w:rsidP="00A00501">
      <w:r w:rsidRPr="00511F4B">
        <w:t>[1]</w:t>
      </w:r>
      <w:hyperlink r:id="rId21" w:anchor="imgrc=-9mWa1V6IRYY3M" w:history="1">
        <w:r w:rsidR="00D9658D" w:rsidRPr="00EA5FED">
          <w:rPr>
            <w:rStyle w:val="Hyperlink"/>
          </w:rPr>
          <w:t>https://www.google.com/search?</w:t>
        </w:r>
        <w:r w:rsidR="00D9658D" w:rsidRPr="00EA5FED">
          <w:rPr>
            <w:rStyle w:val="Hyperlink"/>
          </w:rPr>
          <w:t>q</w:t>
        </w:r>
        <w:r w:rsidR="00D9658D" w:rsidRPr="00EA5FED">
          <w:rPr>
            <w:rStyle w:val="Hyperlink"/>
          </w:rPr>
          <w:t>=quake+3+open+map&amp;rlz=1C1FGUR_enUS762US762&amp;source=lnms&amp;tbm=isch&amp;sa=X&amp;ved=0ahUKEwjG1PzJj-3WAhWIQCYKHT_ZCIQQ_AUICygC&amp;biw=1920&amp;bih=935#imgrc=-9mWa1V6IRYY3M</w:t>
        </w:r>
      </w:hyperlink>
      <w:r w:rsidR="00D9658D">
        <w:t>:</w:t>
      </w:r>
    </w:p>
    <w:p w14:paraId="07E26707" w14:textId="252584CD" w:rsidR="00A00501" w:rsidRDefault="00A00501" w:rsidP="00A00501">
      <w:r w:rsidRPr="00511F4B">
        <w:t>[2] Refers to both the original Rise of The Triad game (http://store.steampowered.com/app/358410/Rise_of_the_Triad_Dark_War/) and the remake version (</w:t>
      </w:r>
      <w:hyperlink r:id="rId22" w:history="1">
        <w:r w:rsidRPr="00EA5FED">
          <w:rPr>
            <w:rStyle w:val="Hyperlink"/>
          </w:rPr>
          <w:t>http://store.steampowered.com/app/217140/Rise_of_the_Triad/</w:t>
        </w:r>
      </w:hyperlink>
      <w:r w:rsidRPr="00511F4B">
        <w:t>)</w:t>
      </w:r>
    </w:p>
    <w:p w14:paraId="611E8D2B" w14:textId="3F65D76A" w:rsidR="00A00501" w:rsidRPr="006E5809" w:rsidRDefault="00A00501" w:rsidP="00A00501">
      <w:pPr>
        <w:rPr>
          <w:color w:val="0563C1" w:themeColor="hyperlink"/>
          <w:u w:val="single"/>
        </w:rPr>
      </w:pPr>
      <w:r>
        <w:t xml:space="preserve">[3] </w:t>
      </w:r>
      <w:hyperlink r:id="rId23" w:anchor="imgrc=yWV44EaMff-L9M" w:history="1">
        <w:r w:rsidRPr="00FE2B27">
          <w:rPr>
            <w:rStyle w:val="Hyperlink"/>
          </w:rPr>
          <w:t>https://www.google.com/search?q=ut+2004+morpheus&amp;rlz=1</w:t>
        </w:r>
        <w:r w:rsidRPr="00FE2B27">
          <w:rPr>
            <w:rStyle w:val="Hyperlink"/>
          </w:rPr>
          <w:t>C</w:t>
        </w:r>
        <w:r w:rsidRPr="00FE2B27">
          <w:rPr>
            <w:rStyle w:val="Hyperlink"/>
          </w:rPr>
          <w:t>1FGUR_enUS762US762&amp;source=lnms&amp;tbm=isch&amp;sa=X&amp;ved=0ahUKEwip7IfCvMTXAhUrjlQKHbanDJgQ_AUICygC&amp;biw=1920&amp;bih=925#imgrc=yWV44EaMff-L9M</w:t>
        </w:r>
      </w:hyperlink>
      <w:r w:rsidR="00D9658D">
        <w:rPr>
          <w:rStyle w:val="Hyperlink"/>
        </w:rPr>
        <w:t>:</w:t>
      </w:r>
    </w:p>
    <w:p w14:paraId="0694E699" w14:textId="15F918B6" w:rsidR="00A00501" w:rsidRPr="00511F4B" w:rsidRDefault="000C3F20" w:rsidP="00A00501">
      <w:r>
        <w:lastRenderedPageBreak/>
        <w:t>[4] A screen capture I took while</w:t>
      </w:r>
      <w:r w:rsidR="00D9658D">
        <w:t xml:space="preserve"> playing Unreal Tournament 2004 on the Morpheus3 deathmatch map</w:t>
      </w:r>
    </w:p>
    <w:p w14:paraId="01DA7077" w14:textId="7C8DB277" w:rsidR="00D9658D" w:rsidRDefault="00D9658D" w:rsidP="00D9658D">
      <w:r>
        <w:t xml:space="preserve">[5] </w:t>
      </w:r>
      <w:hyperlink r:id="rId24" w:anchor="imgrc=FAn0QsZIRQRiBM" w:history="1">
        <w:r w:rsidRPr="00EA5FED">
          <w:rPr>
            <w:rStyle w:val="Hyperlink"/>
          </w:rPr>
          <w:t>https://www.google.com/search?q=tennis+court+lit&amp;rlz=1C1FGUR_enUS762US762&amp;source=lnms&amp;tbm=isch&amp;sa=X&amp;ved=0ahUKEwjblovpxsbXAhVCzFQKHYxkBiQQ_AUICigB&amp;biw=1920&amp;bih=925#imgrc=FAn0QsZIRQRiBM</w:t>
        </w:r>
      </w:hyperlink>
      <w:r w:rsidRPr="001528D1">
        <w:t>:</w:t>
      </w:r>
    </w:p>
    <w:p w14:paraId="63048174" w14:textId="0FCEA40D" w:rsidR="00D9658D" w:rsidRDefault="00D9658D" w:rsidP="00D9658D">
      <w:r>
        <w:t xml:space="preserve">[6] </w:t>
      </w:r>
      <w:hyperlink r:id="rId25" w:anchor="imgrc=b730bk-ZMtvnkM" w:history="1">
        <w:r w:rsidRPr="00EA5FED">
          <w:rPr>
            <w:rStyle w:val="Hyperlink"/>
          </w:rPr>
          <w:t>https://www.google.com/search?q=oil+refinery&amp;rlz=1C1FGUR_enUS762US762&amp;source=lnms&amp;tbm=isch&amp;sa=X&amp;ved=0ahUKEwia__7d8c3XAhUGwFQKHYWUA0gQ_AUIDCgD&amp;biw=1920&amp;bih=925#imgrc=b730bk-ZMtvnkM</w:t>
        </w:r>
      </w:hyperlink>
      <w:r w:rsidRPr="00D9658D">
        <w:t>:</w:t>
      </w:r>
    </w:p>
    <w:p w14:paraId="29C018DE" w14:textId="22D68208" w:rsidR="000147CA" w:rsidRDefault="000147CA" w:rsidP="000147CA">
      <w:pPr>
        <w:rPr>
          <w:rStyle w:val="Hyperlink"/>
        </w:rPr>
      </w:pPr>
      <w:r>
        <w:t xml:space="preserve">[7] </w:t>
      </w:r>
      <w:hyperlink r:id="rId26" w:anchor="imgrc=tou_OFLRhGneCM" w:history="1">
        <w:r w:rsidRPr="0006070A">
          <w:rPr>
            <w:rStyle w:val="Hyperlink"/>
          </w:rPr>
          <w:t>https://www.google.com/search?q=white+futuristic+environment&amp;rlz=1C1FGUR_enUS762US762&amp;source=lnms&amp;tbm=isch&amp;sa=X&amp;ved=0ahUKEwiEjPT_ycbXAhVkiVQKHbNNAQAQ_AUICigB&amp;biw=1920&amp;bih=925#imgrc=tou_OFLRhGneCM</w:t>
        </w:r>
      </w:hyperlink>
    </w:p>
    <w:p w14:paraId="0D716138" w14:textId="7189ECA9" w:rsidR="00D9658D" w:rsidRDefault="000147CA" w:rsidP="00D9658D">
      <w:r>
        <w:t xml:space="preserve">[8] </w:t>
      </w:r>
      <w:hyperlink r:id="rId27" w:anchor="imgrc=wNvngJIhHcapvM" w:history="1">
        <w:r w:rsidRPr="00EA5FED">
          <w:rPr>
            <w:rStyle w:val="Hyperlink"/>
          </w:rPr>
          <w:t>https://www.google.com/search?q=white+futuristic+environment&amp;rlz=1C1FGUR_enUS762US762&amp;source=lnms&amp;tbm=isch&amp;sa=X&amp;ved=0ahUKEwiEjPT_ycbXAhVkiVQKHbNNAQAQ_AUICigB&amp;biw=1920&amp;bih=925#imgrc=wNvngJIhHcapvM</w:t>
        </w:r>
      </w:hyperlink>
      <w:r w:rsidRPr="000147CA">
        <w:t>:</w:t>
      </w:r>
    </w:p>
    <w:p w14:paraId="643FFC06" w14:textId="39D67A03" w:rsidR="000147CA" w:rsidRDefault="003F0F9D" w:rsidP="00D9658D">
      <w:r>
        <w:t xml:space="preserve">[9] </w:t>
      </w:r>
      <w:hyperlink r:id="rId28" w:anchor="imgrc=ysnCVf7up5xQ7M" w:history="1">
        <w:r w:rsidRPr="00EA5FED">
          <w:rPr>
            <w:rStyle w:val="Hyperlink"/>
          </w:rPr>
          <w:t>https://www.google.com/search?rlz=1C1FGUR_enUS762US762&amp;biw=1920&amp;bih=925&amp;tbm=isch&amp;sa=1&amp;ei=ezITWquZOZejjwTB-pyIAQ&amp;q=view+from+control+room+of+a+ship&amp;oq=view+from+control+room+of+a+ship&amp;gs_l=psy-ab.3...24120.25302.0.25470.10.8.0.0.0.0.246.766.0j2j2.4.0....0...1.1.64.psy-ab..8.0.0....0.YjGNDWP6HOY#imgrc=ysnCVf7up5xQ7M</w:t>
        </w:r>
      </w:hyperlink>
      <w:r w:rsidRPr="003F0F9D">
        <w:t>:</w:t>
      </w:r>
    </w:p>
    <w:p w14:paraId="5FD79AE5" w14:textId="77777777" w:rsidR="003F0F9D" w:rsidRDefault="003F0F9D" w:rsidP="00D9658D"/>
    <w:p w14:paraId="2B270A20" w14:textId="290EE60B" w:rsidR="000B25DE" w:rsidRDefault="00F86BAF" w:rsidP="000B25DE">
      <w:r>
        <w:t xml:space="preserve">[10] </w:t>
      </w:r>
      <w:hyperlink r:id="rId29" w:anchor="imgrc=yk_chMnADX3TdM" w:history="1">
        <w:r w:rsidRPr="00EA5FED">
          <w:rPr>
            <w:rStyle w:val="Hyperlink"/>
          </w:rPr>
          <w:t>https://www.google.com/search?q=empanada&amp;rlz=1C1FGUR_enUS762US762&amp;source=lnms&amp;tbm=isch&amp;sa=X&amp;ved=0ahUKEwjMx_in-s3XAhWJrlQKHUlkAVoQ_AUICigB&amp;biw=1920&amp;bih=925#imgrc=yk_chMnADX3TdM</w:t>
        </w:r>
      </w:hyperlink>
      <w:r w:rsidRPr="00F86BAF">
        <w:t>:</w:t>
      </w:r>
    </w:p>
    <w:p w14:paraId="5408FF90" w14:textId="7EC2414E" w:rsidR="00F86BAF" w:rsidRDefault="000B466E" w:rsidP="000B25DE">
      <w:r>
        <w:t xml:space="preserve">[11] </w:t>
      </w:r>
      <w:hyperlink r:id="rId30" w:anchor="imgrc=s3ytXYU9Ak6YUM" w:history="1">
        <w:r w:rsidRPr="00EA5FED">
          <w:rPr>
            <w:rStyle w:val="Hyperlink"/>
          </w:rPr>
          <w:t>https://www.google.com/search?q=metal+floor+tiles&amp;rlz=1C1FGUR_enUS762US762&amp;source=lnms&amp;tbm=isch&amp;sa=X&amp;ved=0ahUKEwjlmsCIkM7XAhUKqlQKHc9gAWkQ_AUICygC&amp;biw=1920&amp;bih=925#imgrc=s3ytXYU9Ak6YUM</w:t>
        </w:r>
      </w:hyperlink>
      <w:r w:rsidRPr="000B466E">
        <w:t>:</w:t>
      </w:r>
    </w:p>
    <w:p w14:paraId="77F8A7EA" w14:textId="4EAF755E" w:rsidR="000B466E" w:rsidRDefault="000B466E" w:rsidP="000B25DE">
      <w:r>
        <w:t>[12] A screen</w:t>
      </w:r>
      <w:r w:rsidR="00601AB7">
        <w:t xml:space="preserve"> capture I took while</w:t>
      </w:r>
      <w:r>
        <w:t xml:space="preserve"> playing Unreal Tournament 2004 on</w:t>
      </w:r>
      <w:r w:rsidR="000C3F20">
        <w:t xml:space="preserve"> the Plunge map</w:t>
      </w:r>
      <w:r>
        <w:t xml:space="preserve"> </w:t>
      </w:r>
    </w:p>
    <w:p w14:paraId="4312F5C5" w14:textId="2800629C" w:rsidR="000C3F20" w:rsidRDefault="000C3F20" w:rsidP="000B25DE">
      <w:r>
        <w:t xml:space="preserve">[13] </w:t>
      </w:r>
      <w:hyperlink r:id="rId31" w:anchor="imgrc=pciFFC1Ju8m3XM" w:history="1">
        <w:r w:rsidRPr="00EA5FED">
          <w:rPr>
            <w:rStyle w:val="Hyperlink"/>
          </w:rPr>
          <w:t>https://www.google.com/search?rlz=1C1FGUR_enUS762US762&amp;biw=1920&amp;bih=925&amp;tbm=isch&amp;sa=1&amp;ei=VVATWrSrCMSKjwTW9Iz4BA&amp;q=old+white+metal&amp;oq=old+white+metal&amp;gs_l=psy-ab.3..0l2j0i24k1l2.29480.31276.0.31364.15.9.0.6.6.0.117.773.7j2.9.0....0...1c.1.64.psy-ab..0.15.787...0i67k1.0.Xi_PsjuqzqA#imgrc=pciFFC1Ju8m3XM</w:t>
        </w:r>
      </w:hyperlink>
      <w:r w:rsidRPr="000C3F20">
        <w:t>:</w:t>
      </w:r>
    </w:p>
    <w:p w14:paraId="5DFC2FE7" w14:textId="489CA42F" w:rsidR="000C3F20" w:rsidRDefault="000C3F20" w:rsidP="000B25DE">
      <w:r>
        <w:t>[14]</w:t>
      </w:r>
    </w:p>
    <w:p w14:paraId="7AE20893" w14:textId="42BF0207" w:rsidR="008167D1" w:rsidRDefault="003C1984" w:rsidP="000B25DE">
      <w:hyperlink r:id="rId32" w:anchor="imgrc=6jYtz7o9naLhZM" w:history="1">
        <w:r w:rsidR="000C3F20" w:rsidRPr="00EA5FED">
          <w:rPr>
            <w:rStyle w:val="Hyperlink"/>
          </w:rPr>
          <w:t>https://www.google.com/search?q=metal+hatch&amp;rlz=1C1FGUR_enUS762US762&amp;source=lnms&amp;tbm=isch&amp;sa=X&amp;ved=0ahUKEwjaiuKIlM7XAhXolVQKHVKzBPMQ_AUICygC&amp;biw=1920&amp;bih=925#imgrc=6jYtz7o9naLhZM</w:t>
        </w:r>
      </w:hyperlink>
      <w:r w:rsidR="000C3F20" w:rsidRPr="000C3F20">
        <w:t>:</w:t>
      </w:r>
    </w:p>
    <w:p w14:paraId="42EB4BB1" w14:textId="1B353684" w:rsidR="008167D1" w:rsidRDefault="008167D1" w:rsidP="000B25DE">
      <w:r>
        <w:t xml:space="preserve">[15] </w:t>
      </w:r>
      <w:hyperlink r:id="rId33" w:anchor="imgrc=H3TDicPCxl3YYM" w:history="1">
        <w:r w:rsidRPr="00EA5FED">
          <w:rPr>
            <w:rStyle w:val="Hyperlink"/>
          </w:rPr>
          <w:t>https://www.google.com/search?q=perfect+dark+n64&amp;rlz=1C1FGUR_enUS762US762&amp;source=lnms&amp;tbm=isch&amp;sa=X&amp;ved=0ahUKEwjY2r2Bls7XAhUFi1QKHSRzCiMQ_AUIDCgD&amp;biw=1920&amp;bih=925#imgrc=H3TDicPCxl3YYM</w:t>
        </w:r>
      </w:hyperlink>
      <w:r w:rsidRPr="008167D1">
        <w:t>:</w:t>
      </w:r>
    </w:p>
    <w:p w14:paraId="1D10D062" w14:textId="6E9178BC" w:rsidR="008167D1" w:rsidRDefault="008167D1" w:rsidP="000B25DE">
      <w:r>
        <w:t>[16]</w:t>
      </w:r>
    </w:p>
    <w:p w14:paraId="5DD1BE34" w14:textId="65AEDA28" w:rsidR="008167D1" w:rsidRDefault="003C1984" w:rsidP="000B25DE">
      <w:hyperlink r:id="rId34" w:anchor="imgrc=lLxP2jcSg5tu7M" w:history="1">
        <w:r w:rsidR="008167D1" w:rsidRPr="00EA5FED">
          <w:rPr>
            <w:rStyle w:val="Hyperlink"/>
          </w:rPr>
          <w:t>https://www.google.com/search?q=tennis+court+on+top+of+skyscraper&amp;rlz=1C1FGUR_enUS762US762&amp;source=lnms&amp;tbm=isch&amp;sa=X&amp;ved=0ahUKEwju2O_jl87XAhVhllQKHTbhBr4Q_AUICigB&amp;biw=1920&amp;bih=925#imgrc=lLxP2jcSg5tu7M</w:t>
        </w:r>
      </w:hyperlink>
      <w:r w:rsidR="008167D1" w:rsidRPr="008167D1">
        <w:t>:</w:t>
      </w:r>
    </w:p>
    <w:p w14:paraId="7FF41874" w14:textId="3E10A49A" w:rsidR="00CD17F6" w:rsidRDefault="00CD17F6" w:rsidP="000B25DE">
      <w:r>
        <w:t>[17] A screen capture I took while playing Doom (2016) on the Argent Ene</w:t>
      </w:r>
      <w:r w:rsidR="007D2379">
        <w:t>rgy Tower level in arcade mode</w:t>
      </w:r>
    </w:p>
    <w:p w14:paraId="190B4ACC" w14:textId="4F30600D" w:rsidR="001F5C41" w:rsidRDefault="001F5C41" w:rsidP="000B25DE">
      <w:r>
        <w:t xml:space="preserve">[18] </w:t>
      </w:r>
      <w:hyperlink r:id="rId35" w:anchor="imgrc=ISMZvJlvqa8JXM" w:history="1">
        <w:r w:rsidRPr="00EA5FED">
          <w:rPr>
            <w:rStyle w:val="Hyperlink"/>
          </w:rPr>
          <w:t>https://www.google.com/search?q=quake+3+longest+yard&amp;rlz=1C1FGUR_enUS762US762&amp;source=lnms&amp;tbm=isch&amp;sa=X&amp;ved=0ahUKEwiKutyKms7XAhVrzlQKHQT0AIMQ_AUICigB&amp;biw=1920&amp;bih=925#imgrc=ISMZvJlvqa8JXM</w:t>
        </w:r>
      </w:hyperlink>
      <w:r w:rsidRPr="001F5C41">
        <w:t>:</w:t>
      </w:r>
    </w:p>
    <w:p w14:paraId="77BB81F6" w14:textId="77777777" w:rsidR="001F5C41" w:rsidRDefault="001F5C41" w:rsidP="000B25DE"/>
    <w:p w14:paraId="784D10FC" w14:textId="77777777" w:rsidR="000C3F20" w:rsidRPr="000B25DE" w:rsidRDefault="000C3F20" w:rsidP="000B25DE"/>
    <w:sectPr w:rsidR="000C3F20" w:rsidRPr="000B25DE" w:rsidSect="00947FC1">
      <w:headerReference w:type="default" r:id="rId36"/>
      <w:footerReference w:type="default" r:id="rId37"/>
      <w:pgSz w:w="12240" w:h="15840" w:code="1"/>
      <w:pgMar w:top="432" w:right="432" w:bottom="432" w:left="432" w:header="288" w:footer="288"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Skinner, Jonathan" w:date="2015-02-06T13:37:00Z" w:initials="SJ">
    <w:p w14:paraId="0F3CCC2A" w14:textId="77777777" w:rsidR="00184649" w:rsidRDefault="00184649">
      <w:pPr>
        <w:pStyle w:val="CommentText"/>
      </w:pPr>
      <w:r>
        <w:rPr>
          <w:rStyle w:val="CommentReference"/>
        </w:rPr>
        <w:annotationRef/>
      </w:r>
      <w:r>
        <w:t>Overview map showing important aspects (flags in CTF, important items for all gametypes (not pickups or random stuff, just the important items that direct gameplay).</w:t>
      </w:r>
    </w:p>
  </w:comment>
  <w:comment w:id="14" w:author="Skinner, Jonathan" w:date="2015-02-06T13:35:00Z" w:initials="SJ">
    <w:p w14:paraId="2A7110FF" w14:textId="77777777" w:rsidR="00184649" w:rsidRDefault="00184649">
      <w:pPr>
        <w:pStyle w:val="CommentText"/>
      </w:pPr>
      <w:r>
        <w:rPr>
          <w:rStyle w:val="CommentReference"/>
        </w:rPr>
        <w:annotationRef/>
      </w:r>
      <w:r>
        <w:t>You should define the gametype used by this map. If it’s a vanilla gametype, state that; otherwise you’ll need to explain the mechanics for the particular gametype that this level is intended for.</w:t>
      </w:r>
    </w:p>
  </w:comment>
  <w:comment w:id="19" w:author="Skinner, Jonathan" w:date="2015-02-06T13:38:00Z" w:initials="SJ">
    <w:p w14:paraId="4EA5C0C8" w14:textId="77777777" w:rsidR="00184649" w:rsidRDefault="00184649">
      <w:pPr>
        <w:pStyle w:val="CommentText"/>
      </w:pPr>
      <w:r>
        <w:rPr>
          <w:rStyle w:val="CommentReference"/>
        </w:rPr>
        <w:annotationRef/>
      </w:r>
      <w:r>
        <w:t>What makes this level stand out, what makes people remember it.</w:t>
      </w:r>
    </w:p>
  </w:comment>
  <w:comment w:id="25" w:author="Skinner, Jonathan" w:date="2015-02-06T13:36:00Z" w:initials="SJ">
    <w:p w14:paraId="47E190B2" w14:textId="77777777" w:rsidR="00184649" w:rsidRDefault="00184649">
      <w:pPr>
        <w:pStyle w:val="CommentText"/>
      </w:pPr>
      <w:r>
        <w:rPr>
          <w:rStyle w:val="CommentReference"/>
        </w:rPr>
        <w:annotationRef/>
      </w:r>
      <w:r>
        <w:t>For the LDD, this is very important. I advise doing all this table work in Excel, then pasting it into this section.</w:t>
      </w:r>
    </w:p>
    <w:p w14:paraId="3378E6EA" w14:textId="77777777" w:rsidR="00184649" w:rsidRDefault="00184649">
      <w:pPr>
        <w:pStyle w:val="CommentText"/>
      </w:pPr>
      <w:r>
        <w:t>You need to state criteria for success and failure at each part of the schedule; if a milestone is for Gameplay Initial Testing, state what exactly you will be testing and how you will judge that the testing is successful (or not). This makes it easier for YOU to keep progressing.</w:t>
      </w:r>
    </w:p>
  </w:comment>
  <w:comment w:id="32" w:author="Skinner, Jonathan" w:date="2015-02-06T13:39:00Z" w:initials="SJ">
    <w:p w14:paraId="188192D4" w14:textId="77777777" w:rsidR="00184649" w:rsidRDefault="00184649">
      <w:pPr>
        <w:pStyle w:val="CommentText"/>
      </w:pPr>
      <w:r>
        <w:rPr>
          <w:rStyle w:val="CommentReference"/>
        </w:rPr>
        <w:annotationRef/>
      </w:r>
      <w:r>
        <w:t>Describe intended game flow in this area.</w:t>
      </w:r>
    </w:p>
  </w:comment>
  <w:comment w:id="34" w:author="Skinner, Jonathan" w:date="2015-02-06T13:39:00Z" w:initials="SJ">
    <w:p w14:paraId="3DEA82F1" w14:textId="77777777" w:rsidR="00184649" w:rsidRDefault="00184649">
      <w:pPr>
        <w:pStyle w:val="CommentText"/>
      </w:pPr>
      <w:r>
        <w:rPr>
          <w:rStyle w:val="CommentReference"/>
        </w:rPr>
        <w:annotationRef/>
      </w:r>
      <w:r>
        <w:t xml:space="preserve">If you need special scripted elements or particular assets, state them here. This doesn’t mean “state all the </w:t>
      </w:r>
      <w:proofErr w:type="spellStart"/>
      <w:r>
        <w:t>staticmeshes</w:t>
      </w:r>
      <w:proofErr w:type="spellEnd"/>
      <w:r>
        <w:t xml:space="preserve"> because you need them to make it visually appealing”, it means that if you need a timed elevator, specify the scripting/timing of the elevator and how it is expected to impact gameplay.</w:t>
      </w:r>
    </w:p>
  </w:comment>
  <w:comment w:id="38" w:author="Skinner, Jonathan" w:date="2015-02-06T13:39:00Z" w:initials="SJ">
    <w:p w14:paraId="08FB7AB0" w14:textId="77777777" w:rsidR="00184649" w:rsidRDefault="00184649" w:rsidP="00302AA3">
      <w:pPr>
        <w:pStyle w:val="CommentText"/>
      </w:pPr>
      <w:r>
        <w:rPr>
          <w:rStyle w:val="CommentReference"/>
        </w:rPr>
        <w:annotationRef/>
      </w:r>
      <w:r>
        <w:t>Describe intended game flow in this area.</w:t>
      </w:r>
    </w:p>
  </w:comment>
  <w:comment w:id="40" w:author="Skinner, Jonathan" w:date="2015-02-06T13:39:00Z" w:initials="SJ">
    <w:p w14:paraId="329E71B4" w14:textId="77777777" w:rsidR="00184649" w:rsidRDefault="00184649" w:rsidP="00302AA3">
      <w:pPr>
        <w:pStyle w:val="CommentText"/>
      </w:pPr>
      <w:r>
        <w:rPr>
          <w:rStyle w:val="CommentReference"/>
        </w:rPr>
        <w:annotationRef/>
      </w:r>
      <w:r>
        <w:t xml:space="preserve">If you need special scripted elements or </w:t>
      </w:r>
      <w:proofErr w:type="gramStart"/>
      <w:r>
        <w:t>particular assets</w:t>
      </w:r>
      <w:proofErr w:type="gramEnd"/>
      <w:r>
        <w:t xml:space="preserve">, state them here. This doesn’t mean “state all the </w:t>
      </w:r>
      <w:proofErr w:type="spellStart"/>
      <w:r>
        <w:t>staticmeshes</w:t>
      </w:r>
      <w:proofErr w:type="spellEnd"/>
      <w:r>
        <w:t xml:space="preserve"> because you need them to make it visually appealing”, it means that if you need a timed elevator, specify the scripting/timing of the elevator and how it is expected to impact gameplay.</w:t>
      </w:r>
    </w:p>
  </w:comment>
  <w:comment w:id="44" w:author="Skinner, Jonathan" w:date="2015-02-06T13:39:00Z" w:initials="SJ">
    <w:p w14:paraId="07657B12" w14:textId="77777777" w:rsidR="00184649" w:rsidRDefault="00184649" w:rsidP="00F607AA">
      <w:pPr>
        <w:pStyle w:val="CommentText"/>
      </w:pPr>
      <w:r>
        <w:rPr>
          <w:rStyle w:val="CommentReference"/>
        </w:rPr>
        <w:annotationRef/>
      </w:r>
      <w:r>
        <w:t>Describe intended game flow in this area.</w:t>
      </w:r>
    </w:p>
  </w:comment>
  <w:comment w:id="46" w:author="Skinner, Jonathan" w:date="2015-02-06T13:39:00Z" w:initials="SJ">
    <w:p w14:paraId="5B2F2652" w14:textId="77777777" w:rsidR="00184649" w:rsidRDefault="00184649" w:rsidP="00F607AA">
      <w:pPr>
        <w:pStyle w:val="CommentText"/>
      </w:pPr>
      <w:r>
        <w:rPr>
          <w:rStyle w:val="CommentReference"/>
        </w:rPr>
        <w:annotationRef/>
      </w:r>
      <w:r>
        <w:t xml:space="preserve">If you need special scripted elements or </w:t>
      </w:r>
      <w:proofErr w:type="gramStart"/>
      <w:r>
        <w:t>particular assets</w:t>
      </w:r>
      <w:proofErr w:type="gramEnd"/>
      <w:r>
        <w:t xml:space="preserve">, state them here. This doesn’t mean “state all the </w:t>
      </w:r>
      <w:proofErr w:type="spellStart"/>
      <w:r>
        <w:t>staticmeshes</w:t>
      </w:r>
      <w:proofErr w:type="spellEnd"/>
      <w:r>
        <w:t xml:space="preserve"> because you need them to make it visually appealing”, it means that if you need a timed elevator, specify the scripting/timing of the elevator and how it is expected to impact gameplay.</w:t>
      </w:r>
    </w:p>
  </w:comment>
  <w:comment w:id="50" w:author="Skinner, Jonathan" w:date="2015-02-06T13:39:00Z" w:initials="SJ">
    <w:p w14:paraId="163B2C0E" w14:textId="77777777" w:rsidR="00184649" w:rsidRDefault="00184649" w:rsidP="00F607AA">
      <w:pPr>
        <w:pStyle w:val="CommentText"/>
      </w:pPr>
      <w:r>
        <w:rPr>
          <w:rStyle w:val="CommentReference"/>
        </w:rPr>
        <w:annotationRef/>
      </w:r>
      <w:r>
        <w:t>Describe intended game flow in this area.</w:t>
      </w:r>
    </w:p>
  </w:comment>
  <w:comment w:id="52" w:author="Skinner, Jonathan" w:date="2015-02-06T13:39:00Z" w:initials="SJ">
    <w:p w14:paraId="7715D273" w14:textId="77777777" w:rsidR="00184649" w:rsidRDefault="00184649" w:rsidP="00F607AA">
      <w:pPr>
        <w:pStyle w:val="CommentText"/>
      </w:pPr>
      <w:r>
        <w:rPr>
          <w:rStyle w:val="CommentReference"/>
        </w:rPr>
        <w:annotationRef/>
      </w:r>
      <w:r>
        <w:t xml:space="preserve">If you need special scripted elements or </w:t>
      </w:r>
      <w:proofErr w:type="gramStart"/>
      <w:r>
        <w:t>particular assets</w:t>
      </w:r>
      <w:proofErr w:type="gramEnd"/>
      <w:r>
        <w:t xml:space="preserve">, state them here. This doesn’t mean “state all the </w:t>
      </w:r>
      <w:proofErr w:type="spellStart"/>
      <w:r>
        <w:t>staticmeshes</w:t>
      </w:r>
      <w:proofErr w:type="spellEnd"/>
      <w:r>
        <w:t xml:space="preserve"> because you need them to make it visually appealing”, it means that if you need a timed elevator, specify the scripting/timing of the elevator and how it is expected to impact gameplay.</w:t>
      </w:r>
    </w:p>
  </w:comment>
  <w:comment w:id="59" w:author="Skinner, Jonathan" w:date="2015-02-06T13:43:00Z" w:initials="SJ">
    <w:p w14:paraId="68AE2CAB" w14:textId="77777777" w:rsidR="00184649" w:rsidRDefault="00184649">
      <w:pPr>
        <w:pStyle w:val="CommentText"/>
      </w:pPr>
      <w:r>
        <w:rPr>
          <w:rStyle w:val="CommentReference"/>
        </w:rPr>
        <w:annotationRef/>
      </w:r>
      <w:r>
        <w:t>Same as the Abstract, but MUCH more detailed.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F3CCC2A" w15:done="0"/>
  <w15:commentEx w15:paraId="2A7110FF" w15:done="0"/>
  <w15:commentEx w15:paraId="4EA5C0C8" w15:done="0"/>
  <w15:commentEx w15:paraId="3378E6EA" w15:done="0"/>
  <w15:commentEx w15:paraId="188192D4" w15:done="0"/>
  <w15:commentEx w15:paraId="3DEA82F1" w15:done="0"/>
  <w15:commentEx w15:paraId="08FB7AB0" w15:done="0"/>
  <w15:commentEx w15:paraId="329E71B4" w15:done="0"/>
  <w15:commentEx w15:paraId="07657B12" w15:done="0"/>
  <w15:commentEx w15:paraId="5B2F2652" w15:done="0"/>
  <w15:commentEx w15:paraId="163B2C0E" w15:done="0"/>
  <w15:commentEx w15:paraId="7715D273" w15:done="0"/>
  <w15:commentEx w15:paraId="68AE2C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3CCC2A" w16cid:durableId="1DB85E28"/>
  <w16cid:commentId w16cid:paraId="2A7110FF" w16cid:durableId="1DB85E29"/>
  <w16cid:commentId w16cid:paraId="4EA5C0C8" w16cid:durableId="1DB85E2A"/>
  <w16cid:commentId w16cid:paraId="3378E6EA" w16cid:durableId="1DB85E2B"/>
  <w16cid:commentId w16cid:paraId="188192D4" w16cid:durableId="1DB85E2D"/>
  <w16cid:commentId w16cid:paraId="3DEA82F1" w16cid:durableId="1DB85E2E"/>
  <w16cid:commentId w16cid:paraId="08FB7AB0" w16cid:durableId="1DB9982F"/>
  <w16cid:commentId w16cid:paraId="329E71B4" w16cid:durableId="1DB9982E"/>
  <w16cid:commentId w16cid:paraId="07657B12" w16cid:durableId="1DB99D67"/>
  <w16cid:commentId w16cid:paraId="5B2F2652" w16cid:durableId="1DB99D66"/>
  <w16cid:commentId w16cid:paraId="163B2C0E" w16cid:durableId="1DB99DCA"/>
  <w16cid:commentId w16cid:paraId="7715D273" w16cid:durableId="1DB99DC9"/>
  <w16cid:commentId w16cid:paraId="68AE2CAB" w16cid:durableId="1DB85E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81C7FB" w14:textId="77777777" w:rsidR="00452728" w:rsidRDefault="00452728" w:rsidP="00947FC1">
      <w:pPr>
        <w:spacing w:after="0" w:line="240" w:lineRule="auto"/>
      </w:pPr>
      <w:r>
        <w:separator/>
      </w:r>
    </w:p>
  </w:endnote>
  <w:endnote w:type="continuationSeparator" w:id="0">
    <w:p w14:paraId="1C502CAE" w14:textId="77777777" w:rsidR="00452728" w:rsidRDefault="00452728" w:rsidP="00947F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F63E8" w14:textId="77777777" w:rsidR="00184649" w:rsidRDefault="00184649">
    <w:pPr>
      <w:pStyle w:val="Footer"/>
      <w:rPr>
        <w:color w:val="A6A6A6" w:themeColor="background1" w:themeShade="A6"/>
        <w:sz w:val="16"/>
      </w:rPr>
    </w:pPr>
  </w:p>
  <w:p w14:paraId="5E38A933" w14:textId="5F9BCB11" w:rsidR="00184649" w:rsidRPr="00947FC1" w:rsidRDefault="00184649">
    <w:pPr>
      <w:pStyle w:val="Footer"/>
      <w:rPr>
        <w:color w:val="A6A6A6" w:themeColor="background1" w:themeShade="A6"/>
        <w:sz w:val="16"/>
      </w:rPr>
    </w:pPr>
    <w:sdt>
      <w:sdtPr>
        <w:rPr>
          <w:color w:val="A6A6A6" w:themeColor="background1" w:themeShade="A6"/>
          <w:sz w:val="16"/>
        </w:rPr>
        <w:id w:val="969400743"/>
        <w:placeholder>
          <w:docPart w:val="2F7F2DA0E5104243A12608E0B63FCCB0"/>
        </w:placeholder>
        <w:temporary/>
        <w:showingPlcHdr/>
        <w15:appearance w15:val="hidden"/>
      </w:sdtPr>
      <w:sdtContent>
        <w:r w:rsidRPr="00947FC1">
          <w:rPr>
            <w:color w:val="F2F2F2" w:themeColor="background1" w:themeShade="F2"/>
            <w:sz w:val="16"/>
          </w:rPr>
          <w:t>[Type here]</w:t>
        </w:r>
      </w:sdtContent>
    </w:sdt>
    <w:r w:rsidRPr="00947FC1">
      <w:rPr>
        <w:color w:val="A6A6A6" w:themeColor="background1" w:themeShade="A6"/>
        <w:sz w:val="16"/>
      </w:rPr>
      <w:ptab w:relativeTo="margin" w:alignment="center" w:leader="none"/>
    </w:r>
    <w:r w:rsidRPr="00947FC1">
      <w:rPr>
        <w:color w:val="A6A6A6" w:themeColor="background1" w:themeShade="A6"/>
        <w:sz w:val="16"/>
      </w:rPr>
      <w:t xml:space="preserve">Page </w:t>
    </w:r>
    <w:r w:rsidRPr="00947FC1">
      <w:rPr>
        <w:b/>
        <w:bCs/>
        <w:color w:val="A6A6A6" w:themeColor="background1" w:themeShade="A6"/>
        <w:sz w:val="16"/>
      </w:rPr>
      <w:fldChar w:fldCharType="begin"/>
    </w:r>
    <w:r w:rsidRPr="00947FC1">
      <w:rPr>
        <w:b/>
        <w:bCs/>
        <w:color w:val="A6A6A6" w:themeColor="background1" w:themeShade="A6"/>
        <w:sz w:val="16"/>
      </w:rPr>
      <w:instrText xml:space="preserve"> PAGE  \* Arabic  \* MERGEFORMAT </w:instrText>
    </w:r>
    <w:r w:rsidRPr="00947FC1">
      <w:rPr>
        <w:b/>
        <w:bCs/>
        <w:color w:val="A6A6A6" w:themeColor="background1" w:themeShade="A6"/>
        <w:sz w:val="16"/>
      </w:rPr>
      <w:fldChar w:fldCharType="separate"/>
    </w:r>
    <w:r w:rsidR="004009F5">
      <w:rPr>
        <w:b/>
        <w:bCs/>
        <w:noProof/>
        <w:color w:val="A6A6A6" w:themeColor="background1" w:themeShade="A6"/>
        <w:sz w:val="16"/>
      </w:rPr>
      <w:t>2</w:t>
    </w:r>
    <w:r w:rsidRPr="00947FC1">
      <w:rPr>
        <w:b/>
        <w:bCs/>
        <w:color w:val="A6A6A6" w:themeColor="background1" w:themeShade="A6"/>
        <w:sz w:val="16"/>
      </w:rPr>
      <w:fldChar w:fldCharType="end"/>
    </w:r>
    <w:r w:rsidRPr="00947FC1">
      <w:rPr>
        <w:color w:val="A6A6A6" w:themeColor="background1" w:themeShade="A6"/>
        <w:sz w:val="16"/>
      </w:rPr>
      <w:t>/</w:t>
    </w:r>
    <w:r w:rsidRPr="00947FC1">
      <w:rPr>
        <w:b/>
        <w:bCs/>
        <w:color w:val="A6A6A6" w:themeColor="background1" w:themeShade="A6"/>
        <w:sz w:val="16"/>
      </w:rPr>
      <w:fldChar w:fldCharType="begin"/>
    </w:r>
    <w:r w:rsidRPr="00947FC1">
      <w:rPr>
        <w:b/>
        <w:bCs/>
        <w:color w:val="A6A6A6" w:themeColor="background1" w:themeShade="A6"/>
        <w:sz w:val="16"/>
      </w:rPr>
      <w:instrText xml:space="preserve"> NUMPAGES  \* Arabic  \* MERGEFORMAT </w:instrText>
    </w:r>
    <w:r w:rsidRPr="00947FC1">
      <w:rPr>
        <w:b/>
        <w:bCs/>
        <w:color w:val="A6A6A6" w:themeColor="background1" w:themeShade="A6"/>
        <w:sz w:val="16"/>
      </w:rPr>
      <w:fldChar w:fldCharType="separate"/>
    </w:r>
    <w:r w:rsidR="004009F5">
      <w:rPr>
        <w:b/>
        <w:bCs/>
        <w:noProof/>
        <w:color w:val="A6A6A6" w:themeColor="background1" w:themeShade="A6"/>
        <w:sz w:val="16"/>
      </w:rPr>
      <w:t>16</w:t>
    </w:r>
    <w:r w:rsidRPr="00947FC1">
      <w:rPr>
        <w:b/>
        <w:bCs/>
        <w:color w:val="A6A6A6" w:themeColor="background1" w:themeShade="A6"/>
        <w:sz w:val="16"/>
      </w:rPr>
      <w:fldChar w:fldCharType="end"/>
    </w:r>
    <w:r w:rsidRPr="00947FC1">
      <w:rPr>
        <w:color w:val="A6A6A6" w:themeColor="background1" w:themeShade="A6"/>
        <w:sz w:val="16"/>
      </w:rPr>
      <w:ptab w:relativeTo="margin" w:alignment="right" w:leader="none"/>
    </w:r>
    <w:r>
      <w:rPr>
        <w:color w:val="A6A6A6" w:themeColor="background1" w:themeShade="A6"/>
        <w:sz w:val="16"/>
      </w:rPr>
      <w:t>&lt;Designer Name&gt;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5D724D" w14:textId="77777777" w:rsidR="00452728" w:rsidRDefault="00452728" w:rsidP="00947FC1">
      <w:pPr>
        <w:spacing w:after="0" w:line="240" w:lineRule="auto"/>
      </w:pPr>
      <w:r>
        <w:separator/>
      </w:r>
    </w:p>
  </w:footnote>
  <w:footnote w:type="continuationSeparator" w:id="0">
    <w:p w14:paraId="5A8D075C" w14:textId="77777777" w:rsidR="00452728" w:rsidRDefault="00452728" w:rsidP="00947F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E91BC" w14:textId="062344B7" w:rsidR="00184649" w:rsidRDefault="00184649">
    <w:pPr>
      <w:pStyle w:val="Header"/>
      <w:rPr>
        <w:color w:val="A6A6A6" w:themeColor="background1" w:themeShade="A6"/>
        <w:sz w:val="16"/>
      </w:rPr>
    </w:pPr>
    <w:r>
      <w:rPr>
        <w:color w:val="A6A6A6" w:themeColor="background1" w:themeShade="A6"/>
        <w:sz w:val="16"/>
      </w:rPr>
      <w:t>Multiplayer LDD</w:t>
    </w:r>
    <w:r w:rsidRPr="00947FC1">
      <w:rPr>
        <w:color w:val="A6A6A6" w:themeColor="background1" w:themeShade="A6"/>
        <w:sz w:val="16"/>
      </w:rPr>
      <w:ptab w:relativeTo="margin" w:alignment="center" w:leader="none"/>
    </w:r>
    <w:sdt>
      <w:sdtPr>
        <w:rPr>
          <w:color w:val="A6A6A6" w:themeColor="background1" w:themeShade="A6"/>
          <w:sz w:val="16"/>
        </w:rPr>
        <w:id w:val="968859947"/>
        <w:placeholder>
          <w:docPart w:val="41FF68D641B64590868A2DBFE09889E3"/>
        </w:placeholder>
        <w:temporary/>
        <w:showingPlcHdr/>
        <w15:appearance w15:val="hidden"/>
      </w:sdtPr>
      <w:sdtContent>
        <w:r w:rsidRPr="00947FC1">
          <w:rPr>
            <w:color w:val="F2F2F2" w:themeColor="background1" w:themeShade="F2"/>
            <w:sz w:val="16"/>
          </w:rPr>
          <w:t>[Type here]</w:t>
        </w:r>
      </w:sdtContent>
    </w:sdt>
    <w:r w:rsidRPr="00947FC1">
      <w:rPr>
        <w:color w:val="A6A6A6" w:themeColor="background1" w:themeShade="A6"/>
        <w:sz w:val="16"/>
      </w:rPr>
      <w:ptab w:relativeTo="margin" w:alignment="right" w:leader="none"/>
    </w:r>
    <w:ins w:id="85" w:author="William Blok" w:date="2017-11-17T15:58:00Z">
      <w:r>
        <w:rPr>
          <w:color w:val="A6A6A6" w:themeColor="background1" w:themeShade="A6"/>
          <w:sz w:val="16"/>
        </w:rPr>
        <w:t>Egocentric Empanadas</w:t>
      </w:r>
    </w:ins>
    <w:del w:id="86" w:author="William Blok" w:date="2017-11-17T15:58:00Z">
      <w:r w:rsidDel="00DF16B8">
        <w:rPr>
          <w:color w:val="A6A6A6" w:themeColor="background1" w:themeShade="A6"/>
          <w:sz w:val="16"/>
        </w:rPr>
        <w:delText>&lt;Level Name&gt;</w:delText>
      </w:r>
    </w:del>
  </w:p>
  <w:p w14:paraId="0D19C127" w14:textId="77777777" w:rsidR="00184649" w:rsidRPr="00947FC1" w:rsidRDefault="00184649">
    <w:pPr>
      <w:pStyle w:val="Header"/>
      <w:rPr>
        <w:color w:val="A6A6A6" w:themeColor="background1" w:themeShade="A6"/>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C6642"/>
    <w:multiLevelType w:val="hybridMultilevel"/>
    <w:tmpl w:val="7B807F7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E8F4529"/>
    <w:multiLevelType w:val="hybridMultilevel"/>
    <w:tmpl w:val="7A16069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B1457C"/>
    <w:multiLevelType w:val="hybridMultilevel"/>
    <w:tmpl w:val="7A16069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FA5C08"/>
    <w:multiLevelType w:val="hybridMultilevel"/>
    <w:tmpl w:val="1C3A52D2"/>
    <w:lvl w:ilvl="0" w:tplc="8B744F3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C32BF1"/>
    <w:multiLevelType w:val="hybridMultilevel"/>
    <w:tmpl w:val="F8489306"/>
    <w:lvl w:ilvl="0" w:tplc="BE509324">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DD73D4"/>
    <w:multiLevelType w:val="hybridMultilevel"/>
    <w:tmpl w:val="7A16069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6A3D21"/>
    <w:multiLevelType w:val="hybridMultilevel"/>
    <w:tmpl w:val="E3F84108"/>
    <w:lvl w:ilvl="0" w:tplc="BFB4FFC6">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7" w15:restartNumberingAfterBreak="0">
    <w:nsid w:val="713F4122"/>
    <w:multiLevelType w:val="hybridMultilevel"/>
    <w:tmpl w:val="E480C666"/>
    <w:lvl w:ilvl="0" w:tplc="BEBA6666">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C96AF4"/>
    <w:multiLevelType w:val="hybridMultilevel"/>
    <w:tmpl w:val="D74C2362"/>
    <w:lvl w:ilvl="0" w:tplc="ADE23A1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C7D0E8E"/>
    <w:multiLevelType w:val="hybridMultilevel"/>
    <w:tmpl w:val="344CD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4"/>
  </w:num>
  <w:num w:numId="4">
    <w:abstractNumId w:val="8"/>
    <w:lvlOverride w:ilvl="0">
      <w:startOverride w:val="1"/>
    </w:lvlOverride>
  </w:num>
  <w:num w:numId="5">
    <w:abstractNumId w:val="7"/>
  </w:num>
  <w:num w:numId="6">
    <w:abstractNumId w:val="9"/>
  </w:num>
  <w:num w:numId="7">
    <w:abstractNumId w:val="3"/>
  </w:num>
  <w:num w:numId="8">
    <w:abstractNumId w:val="1"/>
  </w:num>
  <w:num w:numId="9">
    <w:abstractNumId w:val="0"/>
  </w:num>
  <w:num w:numId="10">
    <w:abstractNumId w:val="2"/>
  </w:num>
  <w:num w:numId="11">
    <w:abstractNumId w:val="5"/>
  </w:num>
  <w:num w:numId="1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lliam Blok">
    <w15:presenceInfo w15:providerId="None" w15:userId="William Blok"/>
  </w15:person>
  <w15:person w15:author="Skinner, Jonathan">
    <w15:presenceInfo w15:providerId="AD" w15:userId="S-1-5-21-111288279-36659543-794563710-1972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2348"/>
    <w:rsid w:val="000147CA"/>
    <w:rsid w:val="0001529B"/>
    <w:rsid w:val="0004145C"/>
    <w:rsid w:val="00063CCD"/>
    <w:rsid w:val="0006626D"/>
    <w:rsid w:val="00077DDC"/>
    <w:rsid w:val="00087238"/>
    <w:rsid w:val="000A0D57"/>
    <w:rsid w:val="000A12D2"/>
    <w:rsid w:val="000B25DE"/>
    <w:rsid w:val="000B3690"/>
    <w:rsid w:val="000B466E"/>
    <w:rsid w:val="000B5B21"/>
    <w:rsid w:val="000C3F20"/>
    <w:rsid w:val="000F0445"/>
    <w:rsid w:val="00102AC5"/>
    <w:rsid w:val="0012690B"/>
    <w:rsid w:val="00141A25"/>
    <w:rsid w:val="0017284F"/>
    <w:rsid w:val="00184649"/>
    <w:rsid w:val="00192AFE"/>
    <w:rsid w:val="00193327"/>
    <w:rsid w:val="001B38C8"/>
    <w:rsid w:val="001B646B"/>
    <w:rsid w:val="001C41D7"/>
    <w:rsid w:val="001F4146"/>
    <w:rsid w:val="001F5C41"/>
    <w:rsid w:val="00202E7A"/>
    <w:rsid w:val="00214002"/>
    <w:rsid w:val="00226BF4"/>
    <w:rsid w:val="00240506"/>
    <w:rsid w:val="00240F13"/>
    <w:rsid w:val="00246725"/>
    <w:rsid w:val="00256564"/>
    <w:rsid w:val="00271237"/>
    <w:rsid w:val="002725FD"/>
    <w:rsid w:val="002735BF"/>
    <w:rsid w:val="00281AC2"/>
    <w:rsid w:val="00290883"/>
    <w:rsid w:val="002915E7"/>
    <w:rsid w:val="00292993"/>
    <w:rsid w:val="002C5049"/>
    <w:rsid w:val="002F5925"/>
    <w:rsid w:val="00302AA3"/>
    <w:rsid w:val="00304B3E"/>
    <w:rsid w:val="00312226"/>
    <w:rsid w:val="00316B95"/>
    <w:rsid w:val="00325968"/>
    <w:rsid w:val="003266CE"/>
    <w:rsid w:val="003366CE"/>
    <w:rsid w:val="00336DE1"/>
    <w:rsid w:val="00376340"/>
    <w:rsid w:val="003A7428"/>
    <w:rsid w:val="003B2435"/>
    <w:rsid w:val="003C1984"/>
    <w:rsid w:val="003C6B4C"/>
    <w:rsid w:val="003E32B5"/>
    <w:rsid w:val="003E76AF"/>
    <w:rsid w:val="003F0F9D"/>
    <w:rsid w:val="004009F5"/>
    <w:rsid w:val="00412EB4"/>
    <w:rsid w:val="00416321"/>
    <w:rsid w:val="004303DF"/>
    <w:rsid w:val="00431684"/>
    <w:rsid w:val="00442348"/>
    <w:rsid w:val="00451A42"/>
    <w:rsid w:val="00452728"/>
    <w:rsid w:val="00465848"/>
    <w:rsid w:val="004663DE"/>
    <w:rsid w:val="00472F75"/>
    <w:rsid w:val="004735A8"/>
    <w:rsid w:val="00493E15"/>
    <w:rsid w:val="00495F2B"/>
    <w:rsid w:val="004A2B9B"/>
    <w:rsid w:val="004A6D6D"/>
    <w:rsid w:val="004B092F"/>
    <w:rsid w:val="004B50AA"/>
    <w:rsid w:val="004C3DF7"/>
    <w:rsid w:val="004C4F50"/>
    <w:rsid w:val="00501F04"/>
    <w:rsid w:val="00514B96"/>
    <w:rsid w:val="0052442B"/>
    <w:rsid w:val="00533B9A"/>
    <w:rsid w:val="00551869"/>
    <w:rsid w:val="0055252E"/>
    <w:rsid w:val="00570AAC"/>
    <w:rsid w:val="005C0BDA"/>
    <w:rsid w:val="005D3CA1"/>
    <w:rsid w:val="005E4216"/>
    <w:rsid w:val="005F4FA0"/>
    <w:rsid w:val="00601AB7"/>
    <w:rsid w:val="00670058"/>
    <w:rsid w:val="006878AE"/>
    <w:rsid w:val="00696CB7"/>
    <w:rsid w:val="006A1D2E"/>
    <w:rsid w:val="006D1FCA"/>
    <w:rsid w:val="006D61F8"/>
    <w:rsid w:val="006E7EAC"/>
    <w:rsid w:val="006F5BD4"/>
    <w:rsid w:val="00702681"/>
    <w:rsid w:val="00717A53"/>
    <w:rsid w:val="00720AC5"/>
    <w:rsid w:val="007336EC"/>
    <w:rsid w:val="00764051"/>
    <w:rsid w:val="0076695D"/>
    <w:rsid w:val="00794887"/>
    <w:rsid w:val="00795384"/>
    <w:rsid w:val="007C16E0"/>
    <w:rsid w:val="007C6FEE"/>
    <w:rsid w:val="007D2379"/>
    <w:rsid w:val="007D44B1"/>
    <w:rsid w:val="00814EE6"/>
    <w:rsid w:val="008167D1"/>
    <w:rsid w:val="00824B32"/>
    <w:rsid w:val="008279E0"/>
    <w:rsid w:val="00832258"/>
    <w:rsid w:val="0083652C"/>
    <w:rsid w:val="008401DA"/>
    <w:rsid w:val="00852268"/>
    <w:rsid w:val="0087251C"/>
    <w:rsid w:val="008826E5"/>
    <w:rsid w:val="0089493E"/>
    <w:rsid w:val="008956E9"/>
    <w:rsid w:val="00897E99"/>
    <w:rsid w:val="008A0ABA"/>
    <w:rsid w:val="008E235A"/>
    <w:rsid w:val="008F7C25"/>
    <w:rsid w:val="009033CA"/>
    <w:rsid w:val="00947FC1"/>
    <w:rsid w:val="0096278D"/>
    <w:rsid w:val="009820A1"/>
    <w:rsid w:val="009E6017"/>
    <w:rsid w:val="00A00501"/>
    <w:rsid w:val="00A57418"/>
    <w:rsid w:val="00A67B70"/>
    <w:rsid w:val="00A808CE"/>
    <w:rsid w:val="00A80C16"/>
    <w:rsid w:val="00AA1BBE"/>
    <w:rsid w:val="00AA2306"/>
    <w:rsid w:val="00AA310F"/>
    <w:rsid w:val="00AA7219"/>
    <w:rsid w:val="00AC584C"/>
    <w:rsid w:val="00AF37AC"/>
    <w:rsid w:val="00AF491F"/>
    <w:rsid w:val="00B130C7"/>
    <w:rsid w:val="00B244A3"/>
    <w:rsid w:val="00B33A7D"/>
    <w:rsid w:val="00B409D9"/>
    <w:rsid w:val="00B45E05"/>
    <w:rsid w:val="00B45E32"/>
    <w:rsid w:val="00B541A6"/>
    <w:rsid w:val="00B60FBC"/>
    <w:rsid w:val="00B7113D"/>
    <w:rsid w:val="00B805D3"/>
    <w:rsid w:val="00B84856"/>
    <w:rsid w:val="00B87FA3"/>
    <w:rsid w:val="00BB6FD7"/>
    <w:rsid w:val="00BE6EE9"/>
    <w:rsid w:val="00BF5810"/>
    <w:rsid w:val="00C0786A"/>
    <w:rsid w:val="00C3281E"/>
    <w:rsid w:val="00C3549D"/>
    <w:rsid w:val="00C63F6F"/>
    <w:rsid w:val="00C64BA4"/>
    <w:rsid w:val="00C653FB"/>
    <w:rsid w:val="00C67F7E"/>
    <w:rsid w:val="00C70EE9"/>
    <w:rsid w:val="00C846B3"/>
    <w:rsid w:val="00CA1808"/>
    <w:rsid w:val="00CC73B6"/>
    <w:rsid w:val="00CC7406"/>
    <w:rsid w:val="00CD17F6"/>
    <w:rsid w:val="00D03E20"/>
    <w:rsid w:val="00D20D9B"/>
    <w:rsid w:val="00D278C4"/>
    <w:rsid w:val="00D31B6D"/>
    <w:rsid w:val="00D614FE"/>
    <w:rsid w:val="00D9658D"/>
    <w:rsid w:val="00DA1E98"/>
    <w:rsid w:val="00DA7A47"/>
    <w:rsid w:val="00DD3317"/>
    <w:rsid w:val="00DF16B8"/>
    <w:rsid w:val="00E05B13"/>
    <w:rsid w:val="00E0644D"/>
    <w:rsid w:val="00E43EBB"/>
    <w:rsid w:val="00E45932"/>
    <w:rsid w:val="00E50DCA"/>
    <w:rsid w:val="00E54571"/>
    <w:rsid w:val="00E72A2A"/>
    <w:rsid w:val="00E82F73"/>
    <w:rsid w:val="00EA4918"/>
    <w:rsid w:val="00EB34AE"/>
    <w:rsid w:val="00EB52E1"/>
    <w:rsid w:val="00F24D28"/>
    <w:rsid w:val="00F300FD"/>
    <w:rsid w:val="00F607AA"/>
    <w:rsid w:val="00F73DC2"/>
    <w:rsid w:val="00F86BAF"/>
    <w:rsid w:val="00F979C7"/>
    <w:rsid w:val="00FA61C2"/>
    <w:rsid w:val="00FB27AF"/>
    <w:rsid w:val="00FB3B39"/>
    <w:rsid w:val="00FE10B4"/>
    <w:rsid w:val="00FE16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934D19"/>
  <w15:chartTrackingRefBased/>
  <w15:docId w15:val="{739CF589-FA50-4A8C-AFAB-92B4F7E10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2348"/>
    <w:rPr>
      <w:sz w:val="20"/>
    </w:rPr>
  </w:style>
  <w:style w:type="paragraph" w:styleId="Heading1">
    <w:name w:val="heading 1"/>
    <w:basedOn w:val="Normal"/>
    <w:next w:val="Normal"/>
    <w:link w:val="Heading1Char"/>
    <w:uiPriority w:val="9"/>
    <w:qFormat/>
    <w:rsid w:val="00947FC1"/>
    <w:pPr>
      <w:keepNext/>
      <w:keepLines/>
      <w:numPr>
        <w:numId w:val="1"/>
      </w:numPr>
      <w:spacing w:before="240" w:after="0"/>
      <w:ind w:left="360"/>
      <w:outlineLvl w:val="0"/>
    </w:pPr>
    <w:rPr>
      <w:rFonts w:eastAsiaTheme="majorEastAsia" w:cstheme="majorBidi"/>
      <w:color w:val="2E74B5" w:themeColor="accent1" w:themeShade="BF"/>
      <w:sz w:val="40"/>
      <w:szCs w:val="32"/>
    </w:rPr>
  </w:style>
  <w:style w:type="paragraph" w:styleId="Heading2">
    <w:name w:val="heading 2"/>
    <w:basedOn w:val="Normal"/>
    <w:next w:val="Normal"/>
    <w:link w:val="Heading2Char"/>
    <w:uiPriority w:val="9"/>
    <w:unhideWhenUsed/>
    <w:qFormat/>
    <w:rsid w:val="004A6D6D"/>
    <w:pPr>
      <w:keepNext/>
      <w:keepLines/>
      <w:spacing w:before="160" w:after="0"/>
      <w:outlineLvl w:val="1"/>
    </w:pPr>
    <w:rPr>
      <w:rFonts w:eastAsiaTheme="majorEastAsia" w:cstheme="majorBidi"/>
      <w:color w:val="5B9BD5" w:themeColor="accent1"/>
      <w:sz w:val="36"/>
      <w:szCs w:val="26"/>
    </w:rPr>
  </w:style>
  <w:style w:type="paragraph" w:styleId="Heading3">
    <w:name w:val="heading 3"/>
    <w:basedOn w:val="Normal"/>
    <w:next w:val="Normal"/>
    <w:link w:val="Heading3Char"/>
    <w:uiPriority w:val="9"/>
    <w:unhideWhenUsed/>
    <w:qFormat/>
    <w:rsid w:val="004A6D6D"/>
    <w:pPr>
      <w:keepNext/>
      <w:keepLines/>
      <w:spacing w:before="80" w:after="0"/>
      <w:outlineLvl w:val="2"/>
    </w:pPr>
    <w:rPr>
      <w:rFonts w:eastAsiaTheme="majorEastAsia" w:cstheme="majorBidi"/>
      <w:color w:val="5B9BD5" w:themeColor="accent1"/>
      <w:sz w:val="30"/>
      <w:szCs w:val="24"/>
    </w:rPr>
  </w:style>
  <w:style w:type="paragraph" w:styleId="Heading4">
    <w:name w:val="heading 4"/>
    <w:basedOn w:val="Normal"/>
    <w:next w:val="Normal"/>
    <w:link w:val="Heading4Char"/>
    <w:uiPriority w:val="9"/>
    <w:semiHidden/>
    <w:unhideWhenUsed/>
    <w:qFormat/>
    <w:rsid w:val="00442348"/>
    <w:pPr>
      <w:keepNext/>
      <w:keepLines/>
      <w:spacing w:before="40" w:after="0"/>
      <w:outlineLvl w:val="3"/>
    </w:pPr>
    <w:rPr>
      <w:rFonts w:eastAsiaTheme="majorEastAsia" w:cstheme="majorBidi"/>
      <w:i/>
      <w:iCs/>
      <w:color w:val="5B9BD5" w:themeColor="accent1"/>
      <w:sz w:val="28"/>
    </w:rPr>
  </w:style>
  <w:style w:type="paragraph" w:styleId="Heading5">
    <w:name w:val="heading 5"/>
    <w:basedOn w:val="Normal"/>
    <w:next w:val="Normal"/>
    <w:link w:val="Heading5Char"/>
    <w:uiPriority w:val="9"/>
    <w:semiHidden/>
    <w:unhideWhenUsed/>
    <w:qFormat/>
    <w:rsid w:val="00442348"/>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42348"/>
    <w:pPr>
      <w:spacing w:after="0" w:line="240" w:lineRule="auto"/>
    </w:pPr>
    <w:rPr>
      <w:sz w:val="20"/>
    </w:rPr>
  </w:style>
  <w:style w:type="paragraph" w:styleId="Title">
    <w:name w:val="Title"/>
    <w:basedOn w:val="Normal"/>
    <w:next w:val="Normal"/>
    <w:link w:val="TitleChar"/>
    <w:uiPriority w:val="10"/>
    <w:qFormat/>
    <w:rsid w:val="00442348"/>
    <w:pPr>
      <w:spacing w:after="0" w:line="240" w:lineRule="auto"/>
      <w:contextualSpacing/>
    </w:pPr>
    <w:rPr>
      <w:rFonts w:eastAsiaTheme="majorEastAsia" w:cstheme="majorBidi"/>
      <w:color w:val="1F4E79" w:themeColor="accent1" w:themeShade="80"/>
      <w:spacing w:val="-10"/>
      <w:kern w:val="28"/>
      <w:sz w:val="56"/>
      <w:szCs w:val="56"/>
    </w:rPr>
  </w:style>
  <w:style w:type="character" w:customStyle="1" w:styleId="TitleChar">
    <w:name w:val="Title Char"/>
    <w:basedOn w:val="DefaultParagraphFont"/>
    <w:link w:val="Title"/>
    <w:uiPriority w:val="10"/>
    <w:rsid w:val="00442348"/>
    <w:rPr>
      <w:rFonts w:eastAsiaTheme="majorEastAsia" w:cstheme="majorBidi"/>
      <w:color w:val="1F4E79" w:themeColor="accent1" w:themeShade="80"/>
      <w:spacing w:val="-10"/>
      <w:kern w:val="28"/>
      <w:sz w:val="56"/>
      <w:szCs w:val="56"/>
    </w:rPr>
  </w:style>
  <w:style w:type="character" w:customStyle="1" w:styleId="Heading1Char">
    <w:name w:val="Heading 1 Char"/>
    <w:basedOn w:val="DefaultParagraphFont"/>
    <w:link w:val="Heading1"/>
    <w:uiPriority w:val="9"/>
    <w:rsid w:val="00947FC1"/>
    <w:rPr>
      <w:rFonts w:eastAsiaTheme="majorEastAsia" w:cstheme="majorBidi"/>
      <w:color w:val="2E74B5" w:themeColor="accent1" w:themeShade="BF"/>
      <w:sz w:val="40"/>
      <w:szCs w:val="32"/>
    </w:rPr>
  </w:style>
  <w:style w:type="character" w:customStyle="1" w:styleId="Heading2Char">
    <w:name w:val="Heading 2 Char"/>
    <w:basedOn w:val="DefaultParagraphFont"/>
    <w:link w:val="Heading2"/>
    <w:uiPriority w:val="9"/>
    <w:rsid w:val="004A6D6D"/>
    <w:rPr>
      <w:rFonts w:eastAsiaTheme="majorEastAsia" w:cstheme="majorBidi"/>
      <w:color w:val="5B9BD5" w:themeColor="accent1"/>
      <w:sz w:val="36"/>
      <w:szCs w:val="26"/>
    </w:rPr>
  </w:style>
  <w:style w:type="character" w:customStyle="1" w:styleId="Heading3Char">
    <w:name w:val="Heading 3 Char"/>
    <w:basedOn w:val="DefaultParagraphFont"/>
    <w:link w:val="Heading3"/>
    <w:uiPriority w:val="9"/>
    <w:rsid w:val="004A6D6D"/>
    <w:rPr>
      <w:rFonts w:eastAsiaTheme="majorEastAsia" w:cstheme="majorBidi"/>
      <w:color w:val="5B9BD5" w:themeColor="accent1"/>
      <w:sz w:val="30"/>
      <w:szCs w:val="24"/>
    </w:rPr>
  </w:style>
  <w:style w:type="character" w:customStyle="1" w:styleId="Heading4Char">
    <w:name w:val="Heading 4 Char"/>
    <w:basedOn w:val="DefaultParagraphFont"/>
    <w:link w:val="Heading4"/>
    <w:uiPriority w:val="9"/>
    <w:semiHidden/>
    <w:rsid w:val="00442348"/>
    <w:rPr>
      <w:rFonts w:eastAsiaTheme="majorEastAsia" w:cstheme="majorBidi"/>
      <w:i/>
      <w:iCs/>
      <w:color w:val="5B9BD5" w:themeColor="accent1"/>
      <w:sz w:val="28"/>
    </w:rPr>
  </w:style>
  <w:style w:type="character" w:customStyle="1" w:styleId="Heading5Char">
    <w:name w:val="Heading 5 Char"/>
    <w:basedOn w:val="DefaultParagraphFont"/>
    <w:link w:val="Heading5"/>
    <w:uiPriority w:val="9"/>
    <w:semiHidden/>
    <w:rsid w:val="00442348"/>
    <w:rPr>
      <w:rFonts w:eastAsiaTheme="majorEastAsia" w:cstheme="majorBidi"/>
      <w:color w:val="2E74B5" w:themeColor="accent1" w:themeShade="BF"/>
      <w:sz w:val="20"/>
    </w:rPr>
  </w:style>
  <w:style w:type="character" w:styleId="IntenseEmphasis">
    <w:name w:val="Intense Emphasis"/>
    <w:basedOn w:val="DefaultParagraphFont"/>
    <w:uiPriority w:val="21"/>
    <w:qFormat/>
    <w:rsid w:val="00442348"/>
    <w:rPr>
      <w:b/>
      <w:i/>
      <w:iCs/>
      <w:color w:val="5B9BD5" w:themeColor="accent1"/>
    </w:rPr>
  </w:style>
  <w:style w:type="paragraph" w:styleId="TOCHeading">
    <w:name w:val="TOC Heading"/>
    <w:basedOn w:val="Heading1"/>
    <w:next w:val="Normal"/>
    <w:uiPriority w:val="39"/>
    <w:unhideWhenUsed/>
    <w:qFormat/>
    <w:rsid w:val="00E82F73"/>
    <w:pPr>
      <w:outlineLvl w:val="9"/>
    </w:pPr>
    <w:rPr>
      <w:rFonts w:asciiTheme="majorHAnsi" w:hAnsiTheme="majorHAnsi"/>
      <w:sz w:val="32"/>
    </w:rPr>
  </w:style>
  <w:style w:type="paragraph" w:styleId="TOC1">
    <w:name w:val="toc 1"/>
    <w:basedOn w:val="Normal"/>
    <w:next w:val="Normal"/>
    <w:autoRedefine/>
    <w:uiPriority w:val="39"/>
    <w:unhideWhenUsed/>
    <w:rsid w:val="00E82F73"/>
    <w:pPr>
      <w:spacing w:after="100"/>
    </w:pPr>
  </w:style>
  <w:style w:type="paragraph" w:styleId="TOC2">
    <w:name w:val="toc 2"/>
    <w:basedOn w:val="Normal"/>
    <w:next w:val="Normal"/>
    <w:autoRedefine/>
    <w:uiPriority w:val="39"/>
    <w:unhideWhenUsed/>
    <w:rsid w:val="00E82F73"/>
    <w:pPr>
      <w:spacing w:after="100"/>
      <w:ind w:left="200"/>
    </w:pPr>
  </w:style>
  <w:style w:type="paragraph" w:styleId="TOC3">
    <w:name w:val="toc 3"/>
    <w:basedOn w:val="Normal"/>
    <w:next w:val="Normal"/>
    <w:autoRedefine/>
    <w:uiPriority w:val="39"/>
    <w:unhideWhenUsed/>
    <w:rsid w:val="00E82F73"/>
    <w:pPr>
      <w:spacing w:after="100"/>
      <w:ind w:left="400"/>
    </w:pPr>
  </w:style>
  <w:style w:type="character" w:styleId="Hyperlink">
    <w:name w:val="Hyperlink"/>
    <w:basedOn w:val="DefaultParagraphFont"/>
    <w:uiPriority w:val="99"/>
    <w:unhideWhenUsed/>
    <w:rsid w:val="00E82F73"/>
    <w:rPr>
      <w:color w:val="0563C1" w:themeColor="hyperlink"/>
      <w:u w:val="single"/>
    </w:rPr>
  </w:style>
  <w:style w:type="paragraph" w:styleId="BalloonText">
    <w:name w:val="Balloon Text"/>
    <w:basedOn w:val="Normal"/>
    <w:link w:val="BalloonTextChar"/>
    <w:uiPriority w:val="99"/>
    <w:semiHidden/>
    <w:unhideWhenUsed/>
    <w:rsid w:val="00E82F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2F73"/>
    <w:rPr>
      <w:rFonts w:ascii="Segoe UI" w:hAnsi="Segoe UI" w:cs="Segoe UI"/>
      <w:sz w:val="18"/>
      <w:szCs w:val="18"/>
    </w:rPr>
  </w:style>
  <w:style w:type="table" w:styleId="TableGrid">
    <w:name w:val="Table Grid"/>
    <w:basedOn w:val="TableNormal"/>
    <w:uiPriority w:val="39"/>
    <w:rsid w:val="00947F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47F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7FC1"/>
    <w:rPr>
      <w:sz w:val="20"/>
    </w:rPr>
  </w:style>
  <w:style w:type="paragraph" w:styleId="Footer">
    <w:name w:val="footer"/>
    <w:basedOn w:val="Normal"/>
    <w:link w:val="FooterChar"/>
    <w:uiPriority w:val="99"/>
    <w:unhideWhenUsed/>
    <w:rsid w:val="00947F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7FC1"/>
    <w:rPr>
      <w:sz w:val="20"/>
    </w:rPr>
  </w:style>
  <w:style w:type="table" w:styleId="GridTable2">
    <w:name w:val="Grid Table 2"/>
    <w:basedOn w:val="TableNormal"/>
    <w:uiPriority w:val="47"/>
    <w:rsid w:val="00B541A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B541A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541A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7336EC"/>
    <w:pPr>
      <w:ind w:left="720"/>
      <w:contextualSpacing/>
    </w:pPr>
  </w:style>
  <w:style w:type="character" w:styleId="CommentReference">
    <w:name w:val="annotation reference"/>
    <w:basedOn w:val="DefaultParagraphFont"/>
    <w:uiPriority w:val="99"/>
    <w:semiHidden/>
    <w:unhideWhenUsed/>
    <w:rsid w:val="00246725"/>
    <w:rPr>
      <w:sz w:val="16"/>
      <w:szCs w:val="16"/>
    </w:rPr>
  </w:style>
  <w:style w:type="paragraph" w:styleId="CommentText">
    <w:name w:val="annotation text"/>
    <w:basedOn w:val="Normal"/>
    <w:link w:val="CommentTextChar"/>
    <w:uiPriority w:val="99"/>
    <w:semiHidden/>
    <w:unhideWhenUsed/>
    <w:rsid w:val="00246725"/>
    <w:pPr>
      <w:spacing w:line="240" w:lineRule="auto"/>
    </w:pPr>
    <w:rPr>
      <w:szCs w:val="20"/>
    </w:rPr>
  </w:style>
  <w:style w:type="character" w:customStyle="1" w:styleId="CommentTextChar">
    <w:name w:val="Comment Text Char"/>
    <w:basedOn w:val="DefaultParagraphFont"/>
    <w:link w:val="CommentText"/>
    <w:uiPriority w:val="99"/>
    <w:semiHidden/>
    <w:rsid w:val="00246725"/>
    <w:rPr>
      <w:sz w:val="20"/>
      <w:szCs w:val="20"/>
    </w:rPr>
  </w:style>
  <w:style w:type="paragraph" w:styleId="CommentSubject">
    <w:name w:val="annotation subject"/>
    <w:basedOn w:val="CommentText"/>
    <w:next w:val="CommentText"/>
    <w:link w:val="CommentSubjectChar"/>
    <w:uiPriority w:val="99"/>
    <w:semiHidden/>
    <w:unhideWhenUsed/>
    <w:rsid w:val="00246725"/>
    <w:rPr>
      <w:b/>
      <w:bCs/>
    </w:rPr>
  </w:style>
  <w:style w:type="character" w:customStyle="1" w:styleId="CommentSubjectChar">
    <w:name w:val="Comment Subject Char"/>
    <w:basedOn w:val="CommentTextChar"/>
    <w:link w:val="CommentSubject"/>
    <w:uiPriority w:val="99"/>
    <w:semiHidden/>
    <w:rsid w:val="00246725"/>
    <w:rPr>
      <w:b/>
      <w:bCs/>
      <w:sz w:val="20"/>
      <w:szCs w:val="20"/>
    </w:rPr>
  </w:style>
  <w:style w:type="character" w:styleId="UnresolvedMention">
    <w:name w:val="Unresolved Mention"/>
    <w:basedOn w:val="DefaultParagraphFont"/>
    <w:uiPriority w:val="99"/>
    <w:semiHidden/>
    <w:unhideWhenUsed/>
    <w:rsid w:val="00A00501"/>
    <w:rPr>
      <w:color w:val="808080"/>
      <w:shd w:val="clear" w:color="auto" w:fill="E6E6E6"/>
    </w:rPr>
  </w:style>
  <w:style w:type="character" w:styleId="FollowedHyperlink">
    <w:name w:val="FollowedHyperlink"/>
    <w:basedOn w:val="DefaultParagraphFont"/>
    <w:uiPriority w:val="99"/>
    <w:semiHidden/>
    <w:unhideWhenUsed/>
    <w:rsid w:val="00A005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5774222">
      <w:bodyDiv w:val="1"/>
      <w:marLeft w:val="0"/>
      <w:marRight w:val="0"/>
      <w:marTop w:val="0"/>
      <w:marBottom w:val="0"/>
      <w:divBdr>
        <w:top w:val="none" w:sz="0" w:space="0" w:color="auto"/>
        <w:left w:val="none" w:sz="0" w:space="0" w:color="auto"/>
        <w:bottom w:val="none" w:sz="0" w:space="0" w:color="auto"/>
        <w:right w:val="none" w:sz="0" w:space="0" w:color="auto"/>
      </w:divBdr>
    </w:div>
    <w:div w:id="1076049031">
      <w:bodyDiv w:val="1"/>
      <w:marLeft w:val="0"/>
      <w:marRight w:val="0"/>
      <w:marTop w:val="0"/>
      <w:marBottom w:val="0"/>
      <w:divBdr>
        <w:top w:val="none" w:sz="0" w:space="0" w:color="auto"/>
        <w:left w:val="none" w:sz="0" w:space="0" w:color="auto"/>
        <w:bottom w:val="none" w:sz="0" w:space="0" w:color="auto"/>
        <w:right w:val="none" w:sz="0" w:space="0" w:color="auto"/>
      </w:divBdr>
    </w:div>
    <w:div w:id="2060546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hyperlink" Target="https://www.google.com/search?q=white+futuristic+environment&amp;rlz=1C1FGUR_enUS762US762&amp;source=lnms&amp;tbm=isch&amp;sa=X&amp;ved=0ahUKEwiEjPT_ycbXAhVkiVQKHbNNAQAQ_AUICigB&amp;biw=1920&amp;bih=925" TargetMode="External"/><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s://www.google.com/search?q=quake+3+open+map&amp;rlz=1C1FGUR_enUS762US762&amp;source=lnms&amp;tbm=isch&amp;sa=X&amp;ved=0ahUKEwjG1PzJj-3WAhWIQCYKHT_ZCIQQ_AUICygC&amp;biw=1920&amp;bih=935" TargetMode="External"/><Relationship Id="rId34" Type="http://schemas.openxmlformats.org/officeDocument/2006/relationships/hyperlink" Target="https://www.google.com/search?q=tennis+court+on+top+of+skyscraper&amp;rlz=1C1FGUR_enUS762US762&amp;source=lnms&amp;tbm=isch&amp;sa=X&amp;ved=0ahUKEwju2O_jl87XAhVhllQKHTbhBr4Q_AUICigB&amp;biw=1920&amp;bih=925" TargetMode="Externa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www.google.com/search?q=oil+refinery&amp;rlz=1C1FGUR_enUS762US762&amp;source=lnms&amp;tbm=isch&amp;sa=X&amp;ved=0ahUKEwia__7d8c3XAhUGwFQKHYWUA0gQ_AUIDCgD&amp;biw=1920&amp;bih=925" TargetMode="External"/><Relationship Id="rId33" Type="http://schemas.openxmlformats.org/officeDocument/2006/relationships/hyperlink" Target="https://www.google.com/search?q=perfect+dark+n64&amp;rlz=1C1FGUR_enUS762US762&amp;source=lnms&amp;tbm=isch&amp;sa=X&amp;ved=0ahUKEwjY2r2Bls7XAhUFi1QKHSRzCiMQ_AUIDCgD&amp;biw=1920&amp;bih=925"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hyperlink" Target="https://www.google.com/search?q=empanada&amp;rlz=1C1FGUR_enUS762US762&amp;source=lnms&amp;tbm=isch&amp;sa=X&amp;ved=0ahUKEwjMx_in-s3XAhWJrlQKHUlkAVoQ_AUICigB&amp;biw=1920&amp;bih=925"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www.google.com/search?q=tennis+court+lit&amp;rlz=1C1FGUR_enUS762US762&amp;source=lnms&amp;tbm=isch&amp;sa=X&amp;ved=0ahUKEwjblovpxsbXAhVCzFQKHYxkBiQQ_AUICigB&amp;biw=1920&amp;bih=925" TargetMode="External"/><Relationship Id="rId32" Type="http://schemas.openxmlformats.org/officeDocument/2006/relationships/hyperlink" Target="https://www.google.com/search?q=metal+hatch&amp;rlz=1C1FGUR_enUS762US762&amp;source=lnms&amp;tbm=isch&amp;sa=X&amp;ved=0ahUKEwjaiuKIlM7XAhXolVQKHVKzBPMQ_AUICygC&amp;biw=1920&amp;bih=925" TargetMode="External"/><Relationship Id="rId37" Type="http://schemas.openxmlformats.org/officeDocument/2006/relationships/footer" Target="foot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www.google.com/search?q=ut+2004+morpheus&amp;rlz=1C1FGUR_enUS762US762&amp;source=lnms&amp;tbm=isch&amp;sa=X&amp;ved=0ahUKEwip7IfCvMTXAhUrjlQKHbanDJgQ_AUICygC&amp;biw=1920&amp;bih=925" TargetMode="External"/><Relationship Id="rId28" Type="http://schemas.openxmlformats.org/officeDocument/2006/relationships/hyperlink" Target="https://www.google.com/search?rlz=1C1FGUR_enUS762US762&amp;biw=1920&amp;bih=925&amp;tbm=isch&amp;sa=1&amp;ei=ezITWquZOZejjwTB-pyIAQ&amp;q=view+from+control+room+of+a+ship&amp;oq=view+from+control+room+of+a+ship&amp;gs_l=psy-ab.3...24120.25302.0.25470.10.8.0.0.0.0.246.766.0j2j2.4.0....0...1.1.64.psy-ab..8.0.0....0.YjGNDWP6HOY" TargetMode="External"/><Relationship Id="rId36"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hyperlink" Target="https://www.google.com/search?rlz=1C1FGUR_enUS762US762&amp;biw=1920&amp;bih=925&amp;tbm=isch&amp;sa=1&amp;ei=VVATWrSrCMSKjwTW9Iz4BA&amp;q=old+white+metal&amp;oq=old+white+metal&amp;gs_l=psy-ab.3..0l2j0i24k1l2.29480.31276.0.31364.15.9.0.6.6.0.117.773.7j2.9.0....0...1c.1.64.psy-ab..0.15.787...0i67k1.0.Xi_PsjuqzqA"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jpeg"/><Relationship Id="rId22" Type="http://schemas.openxmlformats.org/officeDocument/2006/relationships/hyperlink" Target="http://store.steampowered.com/app/217140/Rise_of_the_Triad/" TargetMode="External"/><Relationship Id="rId27" Type="http://schemas.openxmlformats.org/officeDocument/2006/relationships/hyperlink" Target="https://www.google.com/search?q=white+futuristic+environment&amp;rlz=1C1FGUR_enUS762US762&amp;source=lnms&amp;tbm=isch&amp;sa=X&amp;ved=0ahUKEwiEjPT_ycbXAhVkiVQKHbNNAQAQ_AUICigB&amp;biw=1920&amp;bih=925" TargetMode="External"/><Relationship Id="rId30" Type="http://schemas.openxmlformats.org/officeDocument/2006/relationships/hyperlink" Target="https://www.google.com/search?q=metal+floor+tiles&amp;rlz=1C1FGUR_enUS762US762&amp;source=lnms&amp;tbm=isch&amp;sa=X&amp;ved=0ahUKEwjlmsCIkM7XAhUKqlQKHc9gAWkQ_AUICygC&amp;biw=1920&amp;bih=925" TargetMode="External"/><Relationship Id="rId35" Type="http://schemas.openxmlformats.org/officeDocument/2006/relationships/hyperlink" Target="https://www.google.com/search?q=quake+3+longest+yard&amp;rlz=1C1FGUR_enUS762US762&amp;source=lnms&amp;tbm=isch&amp;sa=X&amp;ved=0ahUKEwiKutyKms7XAhVrzlQKHQT0AIMQ_AUICigB&amp;biw=1920&amp;bih=925"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1FF68D641B64590868A2DBFE09889E3"/>
        <w:category>
          <w:name w:val="General"/>
          <w:gallery w:val="placeholder"/>
        </w:category>
        <w:types>
          <w:type w:val="bbPlcHdr"/>
        </w:types>
        <w:behaviors>
          <w:behavior w:val="content"/>
        </w:behaviors>
        <w:guid w:val="{70787D7B-4883-4779-9302-62AF2608A881}"/>
      </w:docPartPr>
      <w:docPartBody>
        <w:p w:rsidR="00B249B6" w:rsidRDefault="00C10263" w:rsidP="00C10263">
          <w:pPr>
            <w:pStyle w:val="41FF68D641B64590868A2DBFE09889E3"/>
          </w:pPr>
          <w:r>
            <w:t>[Type here]</w:t>
          </w:r>
        </w:p>
      </w:docPartBody>
    </w:docPart>
    <w:docPart>
      <w:docPartPr>
        <w:name w:val="2F7F2DA0E5104243A12608E0B63FCCB0"/>
        <w:category>
          <w:name w:val="General"/>
          <w:gallery w:val="placeholder"/>
        </w:category>
        <w:types>
          <w:type w:val="bbPlcHdr"/>
        </w:types>
        <w:behaviors>
          <w:behavior w:val="content"/>
        </w:behaviors>
        <w:guid w:val="{5AD8062A-FA34-4925-986F-56EA514F463C}"/>
      </w:docPartPr>
      <w:docPartBody>
        <w:p w:rsidR="00B249B6" w:rsidRDefault="00C10263" w:rsidP="00C10263">
          <w:pPr>
            <w:pStyle w:val="2F7F2DA0E5104243A12608E0B63FCCB0"/>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263"/>
    <w:rsid w:val="00084B69"/>
    <w:rsid w:val="0014700F"/>
    <w:rsid w:val="00306C8E"/>
    <w:rsid w:val="004B3247"/>
    <w:rsid w:val="005E386D"/>
    <w:rsid w:val="00672EED"/>
    <w:rsid w:val="006C6F0D"/>
    <w:rsid w:val="00980E36"/>
    <w:rsid w:val="00B249B6"/>
    <w:rsid w:val="00C10263"/>
    <w:rsid w:val="00C731BB"/>
    <w:rsid w:val="00CB3608"/>
    <w:rsid w:val="00D105CC"/>
    <w:rsid w:val="00FF3C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1F37ED2CEE404AB8813F4555E49864">
    <w:name w:val="B51F37ED2CEE404AB8813F4555E49864"/>
    <w:rsid w:val="00C10263"/>
  </w:style>
  <w:style w:type="paragraph" w:customStyle="1" w:styleId="67A6BCECE0EA447AA90F1C6FAB24F89E">
    <w:name w:val="67A6BCECE0EA447AA90F1C6FAB24F89E"/>
    <w:rsid w:val="00C10263"/>
  </w:style>
  <w:style w:type="paragraph" w:customStyle="1" w:styleId="30E171254CE7416D9B7C324E3F8FB20B">
    <w:name w:val="30E171254CE7416D9B7C324E3F8FB20B"/>
    <w:rsid w:val="00C10263"/>
  </w:style>
  <w:style w:type="paragraph" w:customStyle="1" w:styleId="41FF68D641B64590868A2DBFE09889E3">
    <w:name w:val="41FF68D641B64590868A2DBFE09889E3"/>
    <w:rsid w:val="00C10263"/>
  </w:style>
  <w:style w:type="paragraph" w:customStyle="1" w:styleId="2F7F2DA0E5104243A12608E0B63FCCB0">
    <w:name w:val="2F7F2DA0E5104243A12608E0B63FCCB0"/>
    <w:rsid w:val="00C102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C1365-9CA4-4B85-BAF9-F9A5B74C1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2937</TotalTime>
  <Pages>16</Pages>
  <Words>3691</Words>
  <Characters>21040</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24682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Skinner, Jonathan</dc:creator>
  <cp:keywords/>
  <dc:description/>
  <cp:lastModifiedBy>William Blok</cp:lastModifiedBy>
  <cp:revision>54</cp:revision>
  <dcterms:created xsi:type="dcterms:W3CDTF">2017-11-17T00:57:00Z</dcterms:created>
  <dcterms:modified xsi:type="dcterms:W3CDTF">2017-12-09T02:57:00Z</dcterms:modified>
</cp:coreProperties>
</file>